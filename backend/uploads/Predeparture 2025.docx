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sdtfl w16du wp14">
  <w:body>
    <w:p w:rsidR="00D84FEF" w:rsidRDefault="00D84FEF" w14:paraId="120A29A7" w14:textId="6BC36C25">
      <w:r w:rsidRPr="00D84FEF">
        <w:rPr>
          <w:noProof/>
        </w:rPr>
        <w:drawing>
          <wp:anchor distT="0" distB="0" distL="114300" distR="114300" simplePos="0" relativeHeight="251658240" behindDoc="1" locked="0" layoutInCell="1" allowOverlap="1" wp14:anchorId="7E3351ED" wp14:editId="5DE2A160">
            <wp:simplePos x="0" y="0"/>
            <wp:positionH relativeFrom="page">
              <wp:posOffset>0</wp:posOffset>
            </wp:positionH>
            <wp:positionV relativeFrom="paragraph">
              <wp:posOffset>-1009650</wp:posOffset>
            </wp:positionV>
            <wp:extent cx="7772400" cy="5185410"/>
            <wp:effectExtent l="0" t="0" r="0" b="0"/>
            <wp:wrapNone/>
            <wp:docPr id="12876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5185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778A3A7A" wp14:editId="052BDB45">
                <wp:simplePos x="0" y="0"/>
                <wp:positionH relativeFrom="page">
                  <wp:posOffset>533400</wp:posOffset>
                </wp:positionH>
                <wp:positionV relativeFrom="paragraph">
                  <wp:posOffset>4054475</wp:posOffset>
                </wp:positionV>
                <wp:extent cx="6858000" cy="41529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4152900"/>
                        </a:xfrm>
                        <a:prstGeom prst="rect">
                          <a:avLst/>
                        </a:prstGeom>
                        <a:solidFill>
                          <a:srgbClr val="FFFFFF"/>
                        </a:solidFill>
                        <a:ln w="9525">
                          <a:solidFill>
                            <a:schemeClr val="bg1"/>
                          </a:solidFill>
                          <a:miter lim="800000"/>
                          <a:headEnd/>
                          <a:tailEnd/>
                        </a:ln>
                      </wps:spPr>
                      <wps:txbx>
                        <w:txbxContent>
                          <w:p w:rsidRPr="00D84FEF" w:rsidR="00D84FEF" w:rsidP="00D84FEF" w:rsidRDefault="00D84FEF" w14:paraId="0010EE32" w14:textId="199BBE81">
                            <w:pPr>
                              <w:jc w:val="center"/>
                              <w:rPr>
                                <w:rFonts w:ascii="Proxima Nova Th" w:hAnsi="Proxima Nova Th"/>
                                <w:b/>
                                <w:bCs/>
                                <w:color w:val="E4067E"/>
                                <w:sz w:val="80"/>
                                <w:szCs w:val="80"/>
                              </w:rPr>
                            </w:pPr>
                            <w:r w:rsidRPr="00D84FEF">
                              <w:rPr>
                                <w:rFonts w:ascii="Proxima Nova Th" w:hAnsi="Proxima Nova Th"/>
                                <w:b/>
                                <w:bCs/>
                                <w:color w:val="E4067E"/>
                                <w:sz w:val="80"/>
                                <w:szCs w:val="80"/>
                              </w:rPr>
                              <w:t>WELCOME TO TALTECH SUMMER SCHOOL</w:t>
                            </w:r>
                          </w:p>
                          <w:p w:rsidRPr="00D84FEF" w:rsidR="00D84FEF" w:rsidP="00D84FEF" w:rsidRDefault="00D84FEF" w14:paraId="1063C6CE" w14:textId="42AC759B">
                            <w:pPr>
                              <w:jc w:val="center"/>
                              <w:rPr>
                                <w:rFonts w:ascii="Proxima Nova Lt" w:hAnsi="Proxima Nova Lt"/>
                                <w:color w:val="342B60"/>
                                <w:sz w:val="76"/>
                                <w:szCs w:val="76"/>
                              </w:rPr>
                            </w:pPr>
                            <w:r w:rsidRPr="00D84FEF">
                              <w:rPr>
                                <w:rFonts w:ascii="Proxima Nova Lt" w:hAnsi="Proxima Nova Lt"/>
                                <w:color w:val="342B60"/>
                                <w:sz w:val="76"/>
                                <w:szCs w:val="76"/>
                              </w:rPr>
                              <w:t>PRE-DEPARTURE INFORMATION</w:t>
                            </w:r>
                          </w:p>
                          <w:p w:rsidR="00D84FEF" w:rsidP="00D84FEF" w:rsidRDefault="00D84FEF" w14:paraId="58493212" w14:textId="77777777">
                            <w:pPr>
                              <w:jc w:val="center"/>
                              <w:rPr>
                                <w:rFonts w:ascii="Proxima Nova Rg" w:hAnsi="Proxima Nova Rg"/>
                                <w:b/>
                                <w:bCs/>
                                <w:color w:val="9396B0"/>
                                <w:sz w:val="76"/>
                                <w:szCs w:val="76"/>
                              </w:rPr>
                            </w:pPr>
                          </w:p>
                          <w:p w:rsidRPr="00D84FEF" w:rsidR="00D84FEF" w:rsidP="00D84FEF" w:rsidRDefault="00D84FEF" w14:paraId="5D53850E" w14:textId="12656E67">
                            <w:pPr>
                              <w:jc w:val="center"/>
                              <w:rPr>
                                <w:rFonts w:ascii="Proxima Nova Rg" w:hAnsi="Proxima Nova Rg"/>
                                <w:b/>
                                <w:bCs/>
                                <w:color w:val="9396B0"/>
                                <w:sz w:val="76"/>
                                <w:szCs w:val="76"/>
                              </w:rPr>
                            </w:pPr>
                            <w:r w:rsidRPr="00D84FEF">
                              <w:rPr>
                                <w:rFonts w:ascii="Proxima Nova Rg" w:hAnsi="Proxima Nova Rg"/>
                                <w:b/>
                                <w:bCs/>
                                <w:color w:val="9396B0"/>
                                <w:sz w:val="76"/>
                                <w:szCs w:val="76"/>
                              </w:rPr>
                              <w:t>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778A3A7A">
                <v:stroke joinstyle="miter"/>
                <v:path gradientshapeok="t" o:connecttype="rect"/>
              </v:shapetype>
              <v:shape id="Text Box 2" style="position:absolute;margin-left:42pt;margin-top:319.25pt;width:540pt;height:327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spid="_x0000_s1026"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">
                <v:textbox>
                  <w:txbxContent>
                    <w:p w:rsidRPr="00D84FEF" w:rsidR="00D84FEF" w:rsidP="00D84FEF" w:rsidRDefault="00D84FEF" w14:paraId="0010EE32" w14:textId="199BBE81">
                      <w:pPr>
                        <w:jc w:val="center"/>
                        <w:rPr>
                          <w:rFonts w:ascii="Proxima Nova Th" w:hAnsi="Proxima Nova Th"/>
                          <w:b/>
                          <w:bCs/>
                          <w:color w:val="E4067E"/>
                          <w:sz w:val="80"/>
                          <w:szCs w:val="80"/>
                        </w:rPr>
                      </w:pPr>
                      <w:r w:rsidRPr="00D84FEF">
                        <w:rPr>
                          <w:rFonts w:ascii="Proxima Nova Th" w:hAnsi="Proxima Nova Th"/>
                          <w:b/>
                          <w:bCs/>
                          <w:color w:val="E4067E"/>
                          <w:sz w:val="80"/>
                          <w:szCs w:val="80"/>
                        </w:rPr>
                        <w:t>WELCOME TO TALTECH SUMMER SCHOOL</w:t>
                      </w:r>
                    </w:p>
                    <w:p w:rsidRPr="00D84FEF" w:rsidR="00D84FEF" w:rsidP="00D84FEF" w:rsidRDefault="00D84FEF" w14:paraId="1063C6CE" w14:textId="42AC759B">
                      <w:pPr>
                        <w:jc w:val="center"/>
                        <w:rPr>
                          <w:rFonts w:ascii="Proxima Nova Lt" w:hAnsi="Proxima Nova Lt"/>
                          <w:color w:val="342B60"/>
                          <w:sz w:val="76"/>
                          <w:szCs w:val="76"/>
                        </w:rPr>
                      </w:pPr>
                      <w:r w:rsidRPr="00D84FEF">
                        <w:rPr>
                          <w:rFonts w:ascii="Proxima Nova Lt" w:hAnsi="Proxima Nova Lt"/>
                          <w:color w:val="342B60"/>
                          <w:sz w:val="76"/>
                          <w:szCs w:val="76"/>
                        </w:rPr>
                        <w:t>PRE-DEPARTURE INFORMATION</w:t>
                      </w:r>
                    </w:p>
                    <w:p w:rsidR="00D84FEF" w:rsidP="00D84FEF" w:rsidRDefault="00D84FEF" w14:paraId="58493212" w14:textId="77777777">
                      <w:pPr>
                        <w:jc w:val="center"/>
                        <w:rPr>
                          <w:rFonts w:ascii="Proxima Nova Rg" w:hAnsi="Proxima Nova Rg"/>
                          <w:b/>
                          <w:bCs/>
                          <w:color w:val="9396B0"/>
                          <w:sz w:val="76"/>
                          <w:szCs w:val="76"/>
                        </w:rPr>
                      </w:pPr>
                    </w:p>
                    <w:p w:rsidRPr="00D84FEF" w:rsidR="00D84FEF" w:rsidP="00D84FEF" w:rsidRDefault="00D84FEF" w14:paraId="5D53850E" w14:textId="12656E67">
                      <w:pPr>
                        <w:jc w:val="center"/>
                        <w:rPr>
                          <w:rFonts w:ascii="Proxima Nova Rg" w:hAnsi="Proxima Nova Rg"/>
                          <w:b/>
                          <w:bCs/>
                          <w:color w:val="9396B0"/>
                          <w:sz w:val="76"/>
                          <w:szCs w:val="76"/>
                        </w:rPr>
                      </w:pPr>
                      <w:r w:rsidRPr="00D84FEF">
                        <w:rPr>
                          <w:rFonts w:ascii="Proxima Nova Rg" w:hAnsi="Proxima Nova Rg"/>
                          <w:b/>
                          <w:bCs/>
                          <w:color w:val="9396B0"/>
                          <w:sz w:val="76"/>
                          <w:szCs w:val="76"/>
                        </w:rPr>
                        <w:t>2025</w:t>
                      </w:r>
                    </w:p>
                  </w:txbxContent>
                </v:textbox>
                <w10:wrap type="square" anchorx="page"/>
              </v:shape>
            </w:pict>
          </mc:Fallback>
        </mc:AlternateContent>
      </w:r>
      <w:r w:rsidRPr="00D84FEF">
        <w:rPr>
          <w:noProof/>
        </w:rPr>
        <w:drawing>
          <wp:anchor distT="0" distB="0" distL="114300" distR="114300" simplePos="0" relativeHeight="251661312" behindDoc="0" locked="0" layoutInCell="1" allowOverlap="1" wp14:anchorId="5F8DD75C" wp14:editId="5DAE84BF">
            <wp:simplePos x="0" y="0"/>
            <wp:positionH relativeFrom="column">
              <wp:posOffset>4010025</wp:posOffset>
            </wp:positionH>
            <wp:positionV relativeFrom="paragraph">
              <wp:posOffset>1400175</wp:posOffset>
            </wp:positionV>
            <wp:extent cx="2447290" cy="1370330"/>
            <wp:effectExtent l="0" t="0" r="0" b="127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2447290" cy="1370330"/>
                    </a:xfrm>
                    <a:prstGeom prst="rect">
                      <a:avLst/>
                    </a:prstGeom>
                  </pic:spPr>
                </pic:pic>
              </a:graphicData>
            </a:graphic>
            <wp14:sizeRelH relativeFrom="page">
              <wp14:pctWidth>0</wp14:pctWidth>
            </wp14:sizeRelH>
            <wp14:sizeRelV relativeFrom="page">
              <wp14:pctHeight>0</wp14:pctHeight>
            </wp14:sizeRelV>
          </wp:anchor>
        </w:drawing>
      </w:r>
      <w:r w:rsidRPr="00D84FEF">
        <w:rPr>
          <w:noProof/>
        </w:rPr>
        <mc:AlternateContent>
          <mc:Choice Requires="wpg">
            <w:drawing>
              <wp:anchor distT="0" distB="0" distL="114300" distR="114300" simplePos="0" relativeHeight="251660288" behindDoc="0" locked="0" layoutInCell="1" allowOverlap="1" wp14:anchorId="6F462838" wp14:editId="4318AA59">
                <wp:simplePos x="0" y="0"/>
                <wp:positionH relativeFrom="column">
                  <wp:posOffset>-876300</wp:posOffset>
                </wp:positionH>
                <wp:positionV relativeFrom="paragraph">
                  <wp:posOffset>1409700</wp:posOffset>
                </wp:positionV>
                <wp:extent cx="12192000" cy="4890395"/>
                <wp:effectExtent l="0" t="0" r="0" b="5715"/>
                <wp:wrapNone/>
                <wp:docPr id="3" name="Group 2"/>
                <wp:cNvGraphicFramePr/>
                <a:graphic xmlns:a="http://schemas.openxmlformats.org/drawingml/2006/main">
                  <a:graphicData uri="http://schemas.microsoft.com/office/word/2010/wordprocessingGroup">
                    <wpg:wgp>
                      <wpg:cNvGrpSpPr/>
                      <wpg:grpSpPr>
                        <a:xfrm>
                          <a:off x="0" y="0"/>
                          <a:ext cx="12192000" cy="4890395"/>
                          <a:chOff x="0" y="0"/>
                          <a:chExt cx="12192000" cy="4890395"/>
                        </a:xfrm>
                      </wpg:grpSpPr>
                      <wps:wsp>
                        <wps:cNvPr id="1084469290" name="Freeform 9"/>
                        <wps:cNvSpPr/>
                        <wps:spPr>
                          <a:xfrm>
                            <a:off x="0" y="1345082"/>
                            <a:ext cx="12192000" cy="3545313"/>
                          </a:xfrm>
                          <a:custGeom>
                            <a:avLst/>
                            <a:gdLst>
                              <a:gd name="connsiteX0" fmla="*/ 986101 w 12192000"/>
                              <a:gd name="connsiteY0" fmla="*/ 0 h 3545313"/>
                              <a:gd name="connsiteX1" fmla="*/ 12192000 w 12192000"/>
                              <a:gd name="connsiteY1" fmla="*/ 0 h 3545313"/>
                              <a:gd name="connsiteX2" fmla="*/ 12192000 w 12192000"/>
                              <a:gd name="connsiteY2" fmla="*/ 510802 h 3545313"/>
                              <a:gd name="connsiteX3" fmla="*/ 12192000 w 12192000"/>
                              <a:gd name="connsiteY3" fmla="*/ 1543258 h 3545313"/>
                              <a:gd name="connsiteX4" fmla="*/ 12192000 w 12192000"/>
                              <a:gd name="connsiteY4" fmla="*/ 3545313 h 3545313"/>
                              <a:gd name="connsiteX5" fmla="*/ 986101 w 12192000"/>
                              <a:gd name="connsiteY5" fmla="*/ 3545313 h 3545313"/>
                              <a:gd name="connsiteX6" fmla="*/ 475299 w 12192000"/>
                              <a:gd name="connsiteY6" fmla="*/ 3545313 h 3545313"/>
                              <a:gd name="connsiteX7" fmla="*/ 0 w 12192000"/>
                              <a:gd name="connsiteY7" fmla="*/ 3545313 h 3545313"/>
                              <a:gd name="connsiteX8" fmla="*/ 0 w 12192000"/>
                              <a:gd name="connsiteY8" fmla="*/ 1543258 h 3545313"/>
                              <a:gd name="connsiteX9" fmla="*/ 475299 w 12192000"/>
                              <a:gd name="connsiteY9" fmla="*/ 1543258 h 3545313"/>
                              <a:gd name="connsiteX10" fmla="*/ 475299 w 12192000"/>
                              <a:gd name="connsiteY10" fmla="*/ 510802 h 3545313"/>
                              <a:gd name="connsiteX11" fmla="*/ 986101 w 12192000"/>
                              <a:gd name="connsiteY11" fmla="*/ 510802 h 3545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2192000" h="3545313">
                                <a:moveTo>
                                  <a:pt x="986101" y="0"/>
                                </a:moveTo>
                                <a:lnTo>
                                  <a:pt x="12192000" y="0"/>
                                </a:lnTo>
                                <a:lnTo>
                                  <a:pt x="12192000" y="510802"/>
                                </a:lnTo>
                                <a:lnTo>
                                  <a:pt x="12192000" y="1543258"/>
                                </a:lnTo>
                                <a:lnTo>
                                  <a:pt x="12192000" y="3545313"/>
                                </a:lnTo>
                                <a:lnTo>
                                  <a:pt x="986101" y="3545313"/>
                                </a:lnTo>
                                <a:lnTo>
                                  <a:pt x="475299" y="3545313"/>
                                </a:lnTo>
                                <a:lnTo>
                                  <a:pt x="0" y="3545313"/>
                                </a:lnTo>
                                <a:lnTo>
                                  <a:pt x="0" y="1543258"/>
                                </a:lnTo>
                                <a:lnTo>
                                  <a:pt x="475299" y="1543258"/>
                                </a:lnTo>
                                <a:lnTo>
                                  <a:pt x="475299" y="510802"/>
                                </a:lnTo>
                                <a:lnTo>
                                  <a:pt x="986101" y="510802"/>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pic:pic xmlns:pic="http://schemas.openxmlformats.org/drawingml/2006/picture">
                        <pic:nvPicPr>
                          <pic:cNvPr id="1229141960" name="Picture 1229141960"/>
                          <pic:cNvPicPr>
                            <a:picLocks noChangeAspect="1"/>
                          </pic:cNvPicPr>
                        </pic:nvPicPr>
                        <pic:blipFill>
                          <a:blip r:embed="rId9"/>
                          <a:stretch>
                            <a:fillRect/>
                          </a:stretch>
                        </pic:blipFill>
                        <pic:spPr>
                          <a:xfrm>
                            <a:off x="8677556" y="0"/>
                            <a:ext cx="2447645" cy="1370681"/>
                          </a:xfrm>
                          <a:prstGeom prst="rect">
                            <a:avLst/>
                          </a:prstGeom>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Group 2" style="position:absolute;margin-left:-69pt;margin-top:111pt;width:960pt;height:385.05pt;z-index:251660288" coordsize="121920,48903" o:spid="_x0000_s1026" w14:anchorId="0BB83FF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">
                <v:shape id="Freeform 9" style="position:absolute;top:13450;width:121920;height:35453;visibility:visible;mso-wrap-style:square;v-text-anchor:middle" coordsize="12192000,3545313" o:spid="_x0000_s1027" fillcolor="white [3212]" stroked="f" strokeweight="1pt" path="m986101,l12192000,r,510802l12192000,1543258r,2002055l986101,3545313r-510802,l,3545313,,1543258r475299,l475299,510802r510802,l986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">
                  <v:stroke joinstyle="miter"/>
                  <v:path arrowok="t" o:connecttype="custom" o:connectlocs="986101,0;12192000,0;12192000,510802;12192000,1543258;12192000,3545313;986101,3545313;475299,3545313;0,3545313;0,1543258;475299,1543258;475299,510802;986101,510802" o:connectangles="0,0,0,0,0,0,0,0,0,0,0,0"/>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229141960" style="position:absolute;left:86775;width:24477;height:1370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">
                  <v:imagedata o:title="" r:id="rId10"/>
                </v:shape>
              </v:group>
            </w:pict>
          </mc:Fallback>
        </mc:AlternateContent>
      </w:r>
      <w:r>
        <w:t xml:space="preserve"> </w:t>
      </w:r>
    </w:p>
    <w:p w:rsidR="00D84FEF" w:rsidRDefault="00D84FEF" w14:paraId="4B6CA03E" w14:textId="77777777">
      <w:r>
        <w:br w:type="page"/>
      </w:r>
    </w:p>
    <w:p w:rsidRPr="00243DF0" w:rsidR="00B33906" w:rsidP="00243DF0" w:rsidRDefault="00D84FEF" w14:paraId="29434ACE" w14:textId="44654A40">
      <w:pPr>
        <w:pStyle w:val="Style2"/>
      </w:pPr>
      <w:r w:rsidRPr="00243DF0">
        <w:lastRenderedPageBreak/>
        <w:t>WELCOME</w:t>
      </w:r>
    </w:p>
    <w:p w:rsidRPr="00D84FEF" w:rsidR="00D84FEF" w:rsidP="00D84FEF" w:rsidRDefault="00D84FEF" w14:paraId="14001951" w14:textId="5D8716A7">
      <w:pPr>
        <w:pStyle w:val="LeadInText"/>
        <w:spacing w:line="360" w:lineRule="auto"/>
        <w:jc w:val="both"/>
        <w:rPr>
          <w:rFonts w:ascii="Proxima Nova Rg" w:hAnsi="Proxima Nova Rg"/>
          <w:color w:val="342B60"/>
        </w:rPr>
      </w:pPr>
      <w:r w:rsidRPr="00D84FEF">
        <w:rPr>
          <w:rFonts w:ascii="Proxima Nova Rg" w:hAnsi="Proxima Nova Rg"/>
          <w:color w:val="342B60"/>
        </w:rPr>
        <w:t>We are very happy that you have chosen to participate in the Summer School in Tallinn with focus on Cyber Security. This information guide provides you few tips on what to expect when arriving to Estonia for the first time. If you have any questions, please don’t hesitate to contact us.</w:t>
      </w:r>
    </w:p>
    <w:p w:rsidR="00D84FEF" w:rsidP="00D84FEF" w:rsidRDefault="00D84FEF" w14:paraId="43B88BDD" w14:textId="77777777">
      <w:pPr>
        <w:pStyle w:val="LeadInText"/>
        <w:spacing w:line="360" w:lineRule="auto"/>
        <w:jc w:val="both"/>
        <w:rPr>
          <w:color w:val="000000" w:themeColor="text1"/>
          <w:sz w:val="22"/>
          <w:szCs w:val="22"/>
        </w:rPr>
      </w:pPr>
    </w:p>
    <w:p w:rsidR="00D84FEF" w:rsidP="00243DF0" w:rsidRDefault="00D84FEF" w14:paraId="6B17D658" w14:textId="6A25AC85">
      <w:pPr>
        <w:pStyle w:val="Style2"/>
      </w:pPr>
      <w:r>
        <w:t>SUMMER SCHOOL THEME</w:t>
      </w:r>
    </w:p>
    <w:p w:rsidR="00D84FEF" w:rsidP="00D84FEF" w:rsidRDefault="00D84FEF" w14:paraId="55CD6265" w14:textId="77777777">
      <w:pPr>
        <w:pStyle w:val="Style1"/>
        <w:numPr>
          <w:ilvl w:val="0"/>
          <w:numId w:val="0"/>
        </w:numPr>
        <w:ind w:left="1080" w:hanging="720"/>
      </w:pPr>
    </w:p>
    <w:p w:rsidR="00D84FEF" w:rsidP="00243DF0" w:rsidRDefault="00243DF0" w14:paraId="7D5C7B96" w14:textId="5B942DF1">
      <w:pPr>
        <w:pStyle w:val="Style3"/>
      </w:pPr>
      <w:r>
        <w:t xml:space="preserve">2.1 </w:t>
      </w:r>
      <w:proofErr w:type="spellStart"/>
      <w:r w:rsidRPr="00243DF0" w:rsidR="00D84FEF">
        <w:t>Program</w:t>
      </w:r>
      <w:proofErr w:type="spellEnd"/>
    </w:p>
    <w:p w:rsidRPr="00D84FEF" w:rsidR="00D84FEF" w:rsidP="00D84FEF" w:rsidRDefault="00D84FEF" w14:paraId="48492EF6" w14:textId="77777777">
      <w:pPr>
        <w:pStyle w:val="Style3"/>
        <w:ind w:left="0" w:firstLine="0"/>
        <w:rPr>
          <w:lang w:val="en-GB"/>
        </w:rPr>
      </w:pPr>
    </w:p>
    <w:p w:rsidRPr="00D84FEF" w:rsidR="00D84FEF" w:rsidP="00D84FEF" w:rsidRDefault="00D84FEF" w14:paraId="7809D84D" w14:textId="7FFF18B7">
      <w:pPr>
        <w:pStyle w:val="LeadInText"/>
        <w:spacing w:line="360" w:lineRule="auto"/>
        <w:jc w:val="both"/>
        <w:rPr>
          <w:rFonts w:ascii="Calibri" w:hAnsi="Calibri" w:eastAsia="Times New Roman" w:cs="Calibri"/>
          <w:sz w:val="18"/>
          <w:szCs w:val="18"/>
          <w:lang w:eastAsia="et-EE"/>
        </w:rPr>
      </w:pPr>
      <w:r w:rsidRPr="00D84FEF">
        <w:rPr>
          <w:rFonts w:ascii="Proxima Nova Rg" w:hAnsi="Proxima Nova Rg"/>
          <w:color w:val="342B60"/>
        </w:rPr>
        <w:t xml:space="preserve">This course examines the role of cyberspace as a domain of operations for state and non-state actors. This was acknowledged by NATO in 2016 and is now regarded as an equal to operations on land, sea, air and space. As for the other domains, there are numerous distinct attributes to the cyber domain, which will be examined in turn to provide the students with a greater understanding of the issues involved. There is particular emphasis on the role of information and how the global reach of cyberspace can be exploited </w:t>
      </w:r>
      <w:proofErr w:type="gramStart"/>
      <w:r w:rsidRPr="00D84FEF">
        <w:rPr>
          <w:rFonts w:ascii="Proxima Nova Rg" w:hAnsi="Proxima Nova Rg"/>
          <w:color w:val="342B60"/>
        </w:rPr>
        <w:t>as a means to</w:t>
      </w:r>
      <w:proofErr w:type="gramEnd"/>
      <w:r w:rsidRPr="00D84FEF">
        <w:rPr>
          <w:rFonts w:ascii="Proxima Nova Rg" w:hAnsi="Proxima Nova Rg"/>
          <w:color w:val="342B60"/>
        </w:rPr>
        <w:t xml:space="preserve"> influence a target. The course highlights the complexity of the cyber landscape by illustrating how a range of separate disciplines including international relations and law are now integral to understanding its characteristics. The course also includes practical means to mitigate a range of cyberthreats by including elements of incident.</w:t>
      </w:r>
    </w:p>
    <w:p w:rsidR="00D84FEF" w:rsidP="00D84FEF" w:rsidRDefault="00D84FEF" w14:paraId="5C905CBD" w14:textId="77777777">
      <w:pPr>
        <w:pStyle w:val="Style1"/>
        <w:numPr>
          <w:ilvl w:val="0"/>
          <w:numId w:val="0"/>
        </w:numPr>
        <w:ind w:left="1080" w:hanging="720"/>
      </w:pPr>
    </w:p>
    <w:p w:rsidRPr="003C2ABE" w:rsidR="00D84FEF" w:rsidP="003C2ABE" w:rsidRDefault="003C2ABE" w14:paraId="3A5BB410" w14:textId="54B4C9FA">
      <w:pPr>
        <w:pStyle w:val="Style1"/>
        <w:numPr>
          <w:ilvl w:val="0"/>
          <w:numId w:val="0"/>
        </w:numPr>
        <w:shd w:val="clear" w:color="auto" w:fill="D7D8E1"/>
        <w:ind w:left="1080" w:hanging="720"/>
        <w:jc w:val="center"/>
        <w:rPr>
          <w:rStyle w:val="Hyperlink"/>
        </w:rPr>
      </w:pPr>
      <w:r>
        <w:fldChar w:fldCharType="begin"/>
      </w:r>
      <w:r>
        <w:instrText>HYPERLINK "https://livettu-my.sharepoint.com/:x:/g/personal/maarja_tosso_taltech_ee/EXcN9e3bHfBEvO3MMnPUwyQBKeuS-f53OWkJIYk6cy7VSQ?e=n8fZig"</w:instrText>
      </w:r>
      <w:r>
        <w:fldChar w:fldCharType="separate"/>
      </w:r>
    </w:p>
    <w:p w:rsidRPr="003C2ABE" w:rsidR="00D84FEF" w:rsidP="003C2ABE" w:rsidRDefault="00D84FEF" w14:paraId="70CCE838" w14:textId="185E1F1E">
      <w:pPr>
        <w:pStyle w:val="Style1"/>
        <w:numPr>
          <w:ilvl w:val="0"/>
          <w:numId w:val="0"/>
        </w:numPr>
        <w:shd w:val="clear" w:color="auto" w:fill="D7D8E1"/>
        <w:ind w:left="1080" w:hanging="720"/>
        <w:jc w:val="center"/>
        <w:rPr>
          <w:rStyle w:val="Hyperlink"/>
          <w:color w:val="E4067E"/>
        </w:rPr>
      </w:pPr>
      <w:r w:rsidRPr="003C2ABE">
        <w:rPr>
          <w:rStyle w:val="Hyperlink"/>
          <w:color w:val="E4067E"/>
        </w:rPr>
        <w:t>LINK TO THE PROGRAM SCHEDULE</w:t>
      </w:r>
    </w:p>
    <w:p w:rsidRPr="00D84FEF" w:rsidR="00D84FEF" w:rsidP="003C2ABE" w:rsidRDefault="003C2ABE" w14:paraId="448B99EE" w14:textId="271FD67A">
      <w:pPr>
        <w:pStyle w:val="Style1"/>
        <w:numPr>
          <w:ilvl w:val="0"/>
          <w:numId w:val="0"/>
        </w:numPr>
        <w:shd w:val="clear" w:color="auto" w:fill="D7D8E1"/>
        <w:ind w:left="1080" w:hanging="720"/>
        <w:jc w:val="center"/>
      </w:pPr>
      <w:r>
        <w:fldChar w:fldCharType="end"/>
      </w:r>
    </w:p>
    <w:p w:rsidR="00D84FEF" w:rsidP="00D84FEF" w:rsidRDefault="00D84FEF" w14:paraId="11684A32" w14:textId="77777777">
      <w:pPr>
        <w:pStyle w:val="Style1"/>
        <w:numPr>
          <w:ilvl w:val="0"/>
          <w:numId w:val="0"/>
        </w:numPr>
        <w:ind w:left="1125"/>
      </w:pPr>
    </w:p>
    <w:p w:rsidR="00D84FEF" w:rsidP="00243DF0" w:rsidRDefault="00243DF0" w14:paraId="39F94973" w14:textId="07A5C7D6">
      <w:pPr>
        <w:pStyle w:val="Style3"/>
      </w:pPr>
      <w:r>
        <w:t xml:space="preserve">2.2 </w:t>
      </w:r>
      <w:r w:rsidR="00D84FEF">
        <w:t xml:space="preserve">Study </w:t>
      </w:r>
      <w:proofErr w:type="spellStart"/>
      <w:r w:rsidR="00D84FEF">
        <w:t>visits</w:t>
      </w:r>
      <w:proofErr w:type="spellEnd"/>
    </w:p>
    <w:p w:rsidR="00D84FEF" w:rsidP="00495D06" w:rsidRDefault="00495D06" w14:paraId="585DC5CF" w14:textId="023BDEE7">
      <w:pPr>
        <w:pStyle w:val="LeadInText"/>
        <w:spacing w:line="360" w:lineRule="auto"/>
        <w:jc w:val="both"/>
        <w:rPr>
          <w:rFonts w:ascii="Proxima Nova Rg" w:hAnsi="Proxima Nova Rg"/>
          <w:color w:val="342B60"/>
        </w:rPr>
      </w:pPr>
      <w:r w:rsidRPr="70F6DF63" w:rsidR="00495D06">
        <w:rPr>
          <w:rFonts w:ascii="Proxima Nova Rg" w:hAnsi="Proxima Nova Rg"/>
          <w:color w:val="342B60"/>
        </w:rPr>
        <w:t xml:space="preserve">We will have planned </w:t>
      </w:r>
      <w:r w:rsidRPr="70F6DF63" w:rsidR="7C3D29EA">
        <w:rPr>
          <w:rFonts w:ascii="Proxima Nova Rg" w:hAnsi="Proxima Nova Rg"/>
          <w:color w:val="342B60"/>
        </w:rPr>
        <w:t xml:space="preserve">four </w:t>
      </w:r>
      <w:r w:rsidRPr="70F6DF63" w:rsidR="00495D06">
        <w:rPr>
          <w:rFonts w:ascii="Proxima Nova Rg" w:hAnsi="Proxima Nova Rg"/>
          <w:color w:val="342B60"/>
        </w:rPr>
        <w:t xml:space="preserve">exclusive study visits: Clarified Security, </w:t>
      </w:r>
      <w:r w:rsidRPr="70F6DF63" w:rsidR="00C11480">
        <w:rPr>
          <w:rFonts w:ascii="Proxima Nova Rg" w:hAnsi="Proxima Nova Rg"/>
          <w:color w:val="342B60"/>
        </w:rPr>
        <w:t>Center</w:t>
      </w:r>
      <w:r w:rsidRPr="70F6DF63" w:rsidR="00C11480">
        <w:rPr>
          <w:rFonts w:ascii="Proxima Nova Rg" w:hAnsi="Proxima Nova Rg"/>
          <w:color w:val="342B60"/>
        </w:rPr>
        <w:t xml:space="preserve"> for </w:t>
      </w:r>
      <w:r w:rsidRPr="70F6DF63" w:rsidR="00495D06">
        <w:rPr>
          <w:rFonts w:ascii="Proxima Nova Rg" w:hAnsi="Proxima Nova Rg"/>
          <w:color w:val="342B60"/>
        </w:rPr>
        <w:t xml:space="preserve">Maritime </w:t>
      </w:r>
      <w:r w:rsidRPr="70F6DF63" w:rsidR="00495D06">
        <w:rPr>
          <w:rFonts w:ascii="Proxima Nova Rg" w:hAnsi="Proxima Nova Rg"/>
          <w:color w:val="342B60"/>
        </w:rPr>
        <w:t>Cyber</w:t>
      </w:r>
      <w:r w:rsidRPr="70F6DF63" w:rsidR="00C11480">
        <w:rPr>
          <w:rFonts w:ascii="Proxima Nova Rg" w:hAnsi="Proxima Nova Rg"/>
          <w:color w:val="342B60"/>
        </w:rPr>
        <w:t>s</w:t>
      </w:r>
      <w:r w:rsidRPr="70F6DF63" w:rsidR="00495D06">
        <w:rPr>
          <w:rFonts w:ascii="Proxima Nova Rg" w:hAnsi="Proxima Nova Rg"/>
          <w:color w:val="342B60"/>
        </w:rPr>
        <w:t>ecurity</w:t>
      </w:r>
      <w:r w:rsidRPr="70F6DF63" w:rsidR="46067BE2">
        <w:rPr>
          <w:rFonts w:ascii="Proxima Nova Rg" w:hAnsi="Proxima Nova Rg"/>
          <w:color w:val="342B60"/>
        </w:rPr>
        <w:t>,</w:t>
      </w:r>
      <w:r w:rsidRPr="70F6DF63" w:rsidR="1F0BD47C">
        <w:rPr>
          <w:rFonts w:ascii="Proxima Nova Rg" w:hAnsi="Proxima Nova Rg"/>
          <w:color w:val="342B60"/>
        </w:rPr>
        <w:t xml:space="preserve"> </w:t>
      </w:r>
      <w:r w:rsidRPr="70F6DF63" w:rsidR="00C11480">
        <w:rPr>
          <w:rFonts w:ascii="Proxima Nova Rg" w:hAnsi="Proxima Nova Rg"/>
          <w:color w:val="342B60"/>
        </w:rPr>
        <w:t>NATO</w:t>
      </w:r>
      <w:r w:rsidRPr="70F6DF63" w:rsidR="00C11480">
        <w:rPr>
          <w:rFonts w:ascii="Proxima Nova Rg" w:hAnsi="Proxima Nova Rg"/>
          <w:color w:val="342B60"/>
        </w:rPr>
        <w:t xml:space="preserve"> </w:t>
      </w:r>
      <w:r w:rsidRPr="70F6DF63" w:rsidR="00495D06">
        <w:rPr>
          <w:rFonts w:ascii="Proxima Nova Rg" w:hAnsi="Proxima Nova Rg"/>
          <w:color w:val="342B60"/>
        </w:rPr>
        <w:t>CCDCOE</w:t>
      </w:r>
      <w:r w:rsidRPr="70F6DF63" w:rsidR="3A4D2D67">
        <w:rPr>
          <w:rFonts w:ascii="Proxima Nova Rg" w:hAnsi="Proxima Nova Rg"/>
          <w:color w:val="342B60"/>
        </w:rPr>
        <w:t xml:space="preserve"> and CR14</w:t>
      </w:r>
      <w:r w:rsidRPr="70F6DF63" w:rsidR="00495D06">
        <w:rPr>
          <w:rFonts w:ascii="Proxima Nova Rg" w:hAnsi="Proxima Nova Rg"/>
          <w:color w:val="342B60"/>
        </w:rPr>
        <w:t>.</w:t>
      </w:r>
    </w:p>
    <w:p w:rsidRPr="00C11480" w:rsidR="00495D06" w:rsidP="00495D06" w:rsidRDefault="00495D06" w14:paraId="1C81D97F" w14:textId="2435F87B">
      <w:pPr>
        <w:pStyle w:val="LeadInText"/>
        <w:spacing w:line="360" w:lineRule="auto"/>
        <w:jc w:val="both"/>
        <w:rPr>
          <w:rFonts w:ascii="Proxima Nova Rg" w:hAnsi="Proxima Nova Rg"/>
          <w:color w:val="9396B0"/>
          <w:lang w:val="en-US"/>
        </w:rPr>
      </w:pPr>
      <w:hyperlink r:id="rId11">
        <w:r w:rsidRPr="16DA6A08">
          <w:rPr>
            <w:rStyle w:val="Hyperlink"/>
            <w:rFonts w:ascii="Proxima Nova Rg" w:hAnsi="Proxima Nova Rg"/>
            <w:b/>
            <w:bCs/>
            <w:color w:val="E4067E"/>
            <w:lang w:val="en-US"/>
          </w:rPr>
          <w:t>Clarified Security</w:t>
        </w:r>
      </w:hyperlink>
      <w:r w:rsidRPr="16DA6A08">
        <w:rPr>
          <w:rFonts w:ascii="Proxima Nova Rg" w:hAnsi="Proxima Nova Rg"/>
          <w:color w:val="9396B0"/>
          <w:lang w:val="en-US"/>
        </w:rPr>
        <w:t xml:space="preserve"> is an Estonian cyber security company focused on delivering practical security services. Our home market is the "IT wonderland" of Estonia where Web is the glue and delivery mechanism of most of these wonders. Thus, our strongest focus has been on </w:t>
      </w:r>
      <w:r w:rsidRPr="16DA6A08">
        <w:rPr>
          <w:rFonts w:ascii="Proxima Nova Rg" w:hAnsi="Proxima Nova Rg"/>
          <w:b/>
          <w:bCs/>
          <w:color w:val="9396B0"/>
          <w:lang w:val="en-US"/>
        </w:rPr>
        <w:t xml:space="preserve">manual WebApp </w:t>
      </w:r>
      <w:r w:rsidRPr="16DA6A08" w:rsidR="2675165E">
        <w:rPr>
          <w:rFonts w:ascii="Proxima Nova Rg" w:hAnsi="Proxima Nova Rg"/>
          <w:b/>
          <w:bCs/>
          <w:color w:val="9396B0"/>
          <w:lang w:val="en-US"/>
        </w:rPr>
        <w:t>pretesting</w:t>
      </w:r>
      <w:r w:rsidRPr="16DA6A08">
        <w:rPr>
          <w:rFonts w:ascii="Proxima Nova Rg" w:hAnsi="Proxima Nova Rg"/>
          <w:b/>
          <w:bCs/>
          <w:color w:val="9396B0"/>
          <w:lang w:val="en-US"/>
        </w:rPr>
        <w:t> </w:t>
      </w:r>
      <w:r w:rsidRPr="16DA6A08">
        <w:rPr>
          <w:rFonts w:ascii="Proxima Nova Rg" w:hAnsi="Proxima Nova Rg"/>
          <w:color w:val="9396B0"/>
          <w:lang w:val="en-US"/>
        </w:rPr>
        <w:t>while being generally happy to break anything that offers us technical challenges.</w:t>
      </w:r>
    </w:p>
    <w:p w:rsidR="00495D06" w:rsidP="00495D06" w:rsidRDefault="00C11480" w14:paraId="217A6E02" w14:textId="041207F4">
      <w:pPr>
        <w:pStyle w:val="LeadInText"/>
        <w:spacing w:line="360" w:lineRule="auto"/>
        <w:jc w:val="both"/>
        <w:rPr>
          <w:rFonts w:ascii="Proxima Nova Rg" w:hAnsi="Proxima Nova Rg"/>
          <w:color w:val="9396B0"/>
          <w:lang w:val="en-US"/>
        </w:rPr>
      </w:pPr>
      <w:hyperlink w:history="1" r:id="rId12">
        <w:r w:rsidRPr="00C11480">
          <w:rPr>
            <w:rStyle w:val="Hyperlink"/>
            <w:rFonts w:ascii="Proxima Nova Rg" w:hAnsi="Proxima Nova Rg"/>
            <w:b/>
            <w:bCs/>
            <w:color w:val="E4067E"/>
            <w:lang w:val="en-US"/>
          </w:rPr>
          <w:t>Centre for Maritime Cybersecurity</w:t>
        </w:r>
      </w:hyperlink>
      <w:r w:rsidRPr="00C11480">
        <w:rPr>
          <w:rFonts w:ascii="Proxima Nova Rg" w:hAnsi="Proxima Nova Rg"/>
          <w:b/>
          <w:bCs/>
          <w:color w:val="E4067E"/>
          <w:lang w:val="en-US"/>
        </w:rPr>
        <w:t xml:space="preserve"> </w:t>
      </w:r>
      <w:r w:rsidRPr="00C11480">
        <w:rPr>
          <w:rFonts w:ascii="Proxima Nova Rg" w:hAnsi="Proxima Nova Rg"/>
          <w:color w:val="9396B0"/>
          <w:lang w:val="en-US"/>
        </w:rPr>
        <w:t>The research focus of the Centre is on developing innovative solutions to address the emerging security challenges in the maritime industry. This includes studying the threat landscape, identifying vulnerabilities in maritime systems, and developing cybersecurity measures to mitigate the risks posed by cyber-attacks. A key aspect of the research is to understand the unique challenges posed by the maritime environment, including e.g., limited connectivity and the need for real-time information exchange. Focusing on these specific areas, the Centre can ensure that its research has practical applications and can help to improve the cybersecurity of the maritime sector. </w:t>
      </w:r>
    </w:p>
    <w:p w:rsidRPr="00C11480" w:rsidR="00C11480" w:rsidP="00C11480" w:rsidRDefault="00C11480" w14:paraId="037F0034" w14:textId="04B5848C">
      <w:pPr>
        <w:pStyle w:val="LeadInText"/>
        <w:spacing w:line="360" w:lineRule="auto"/>
        <w:jc w:val="both"/>
        <w:rPr>
          <w:rFonts w:ascii="Proxima Nova Rg" w:hAnsi="Proxima Nova Rg"/>
          <w:color w:val="9396B0"/>
          <w:lang w:val="en-US"/>
        </w:rPr>
      </w:pPr>
      <w:hyperlink r:id="rId13">
        <w:r w:rsidRPr="16DA6A08">
          <w:rPr>
            <w:rStyle w:val="Hyperlink"/>
            <w:rFonts w:ascii="Proxima Nova Rg" w:hAnsi="Proxima Nova Rg"/>
            <w:b/>
            <w:bCs/>
            <w:color w:val="E4067E"/>
            <w:lang w:val="en-US"/>
          </w:rPr>
          <w:t>NATO CCDCOE</w:t>
        </w:r>
      </w:hyperlink>
      <w:r w:rsidRPr="16DA6A08">
        <w:rPr>
          <w:rFonts w:ascii="Proxima Nova Rg" w:hAnsi="Proxima Nova Rg"/>
          <w:b/>
          <w:bCs/>
          <w:color w:val="E4067E"/>
          <w:lang w:val="en-US"/>
        </w:rPr>
        <w:t xml:space="preserve"> </w:t>
      </w:r>
      <w:r w:rsidRPr="16DA6A08">
        <w:rPr>
          <w:rFonts w:ascii="Proxima Nova Rg" w:hAnsi="Proxima Nova Rg"/>
          <w:color w:val="9396B0"/>
          <w:lang w:val="en-US"/>
        </w:rPr>
        <w:t xml:space="preserve">Our mission is to support our member nations and NATO with unique interdisciplinary expertise in the field of cyber </w:t>
      </w:r>
      <w:r w:rsidRPr="16DA6A08" w:rsidR="425BBD7F">
        <w:rPr>
          <w:rFonts w:ascii="Proxima Nova Rg" w:hAnsi="Proxima Nova Rg"/>
          <w:color w:val="9396B0"/>
          <w:lang w:val="en-US"/>
        </w:rPr>
        <w:t>defense</w:t>
      </w:r>
      <w:r w:rsidRPr="16DA6A08">
        <w:rPr>
          <w:rFonts w:ascii="Proxima Nova Rg" w:hAnsi="Proxima Nova Rg"/>
          <w:color w:val="9396B0"/>
          <w:lang w:val="en-US"/>
        </w:rPr>
        <w:t xml:space="preserve"> research, training and exercises covering the focus areas of technology, strategy, operations and law.</w:t>
      </w:r>
    </w:p>
    <w:p w:rsidRPr="00C11480" w:rsidR="00C11480" w:rsidP="00C11480" w:rsidRDefault="00C11480" w14:paraId="7E118CA7" w14:textId="77777777">
      <w:pPr>
        <w:pStyle w:val="LeadInText"/>
        <w:spacing w:line="360" w:lineRule="auto"/>
        <w:jc w:val="both"/>
        <w:rPr>
          <w:rFonts w:ascii="Proxima Nova Rg" w:hAnsi="Proxima Nova Rg"/>
          <w:color w:val="9396B0"/>
          <w:lang w:val="en-US"/>
        </w:rPr>
      </w:pPr>
      <w:r w:rsidRPr="00C11480">
        <w:rPr>
          <w:rFonts w:ascii="Proxima Nova Rg" w:hAnsi="Proxima Nova Rg"/>
          <w:color w:val="9396B0"/>
          <w:lang w:val="en-US"/>
        </w:rPr>
        <w:t>Our vision is to foster cooperation of like-minded nations. We bring together NATO Allies and partners beyond the Alliance.</w:t>
      </w:r>
    </w:p>
    <w:p w:rsidRPr="00C11480" w:rsidR="00C11480" w:rsidP="00C11480" w:rsidRDefault="00C11480" w14:paraId="0FF10D78" w14:textId="5A640E66">
      <w:pPr>
        <w:pStyle w:val="LeadInText"/>
        <w:spacing w:line="360" w:lineRule="auto"/>
        <w:jc w:val="both"/>
        <w:rPr>
          <w:rFonts w:ascii="Proxima Nova Rg" w:hAnsi="Proxima Nova Rg"/>
          <w:color w:val="9396B0"/>
          <w:lang w:val="en-US"/>
        </w:rPr>
      </w:pPr>
      <w:r w:rsidRPr="16DA6A08">
        <w:rPr>
          <w:rFonts w:ascii="Proxima Nova Rg" w:hAnsi="Proxima Nova Rg"/>
          <w:color w:val="9396B0"/>
          <w:lang w:val="en-US"/>
        </w:rPr>
        <w:t xml:space="preserve">We are proud to offer a unique interdisciplinary approach to the most relevant issues in cyber </w:t>
      </w:r>
      <w:r w:rsidRPr="16DA6A08" w:rsidR="117C24DB">
        <w:rPr>
          <w:rFonts w:ascii="Proxima Nova Rg" w:hAnsi="Proxima Nova Rg"/>
          <w:color w:val="9396B0"/>
          <w:lang w:val="en-US"/>
        </w:rPr>
        <w:t>defense</w:t>
      </w:r>
      <w:r w:rsidRPr="16DA6A08">
        <w:rPr>
          <w:rFonts w:ascii="Proxima Nova Rg" w:hAnsi="Proxima Nova Rg"/>
          <w:color w:val="9396B0"/>
          <w:lang w:val="en-US"/>
        </w:rPr>
        <w:t xml:space="preserve"> with our research, </w:t>
      </w:r>
      <w:r w:rsidRPr="16DA6A08" w:rsidR="0456015C">
        <w:rPr>
          <w:rFonts w:ascii="Proxima Nova Rg" w:hAnsi="Proxima Nova Rg"/>
          <w:color w:val="9396B0"/>
          <w:lang w:val="en-US"/>
        </w:rPr>
        <w:t>training</w:t>
      </w:r>
      <w:r w:rsidRPr="16DA6A08">
        <w:rPr>
          <w:rFonts w:ascii="Proxima Nova Rg" w:hAnsi="Proxima Nova Rg"/>
          <w:color w:val="9396B0"/>
          <w:lang w:val="en-US"/>
        </w:rPr>
        <w:t xml:space="preserve"> and exercises.</w:t>
      </w:r>
    </w:p>
    <w:p w:rsidRPr="00243DF0" w:rsidR="2785B1DD" w:rsidRDefault="2785B1DD" w14:paraId="6A5C511B" w14:textId="3BC38CFF">
      <w:pPr>
        <w:pStyle w:val="LeadInText"/>
        <w:spacing w:line="360" w:lineRule="auto"/>
        <w:jc w:val="both"/>
        <w:rPr>
          <w:rFonts w:ascii="Proxima Nova Rg" w:hAnsi="Proxima Nova Rg"/>
          <w:color w:val="9396B0"/>
          <w:lang w:val="en-US"/>
        </w:rPr>
      </w:pPr>
      <w:hyperlink w:history="1" r:id="rId14">
        <w:r w:rsidRPr="00243DF0">
          <w:rPr>
            <w:rStyle w:val="Hyperlink"/>
            <w:rFonts w:ascii="Proxima Nova Rg" w:hAnsi="Proxima Nova Rg"/>
            <w:b/>
            <w:bCs/>
            <w:color w:val="E4067E"/>
            <w:lang w:val="en-US"/>
          </w:rPr>
          <w:t>CR14</w:t>
        </w:r>
      </w:hyperlink>
      <w:r w:rsidRPr="00243DF0">
        <w:rPr>
          <w:rFonts w:asciiTheme="minorHAnsi" w:hAnsiTheme="minorHAnsi"/>
          <w:b/>
          <w:bCs/>
          <w:color w:val="467886"/>
          <w:u w:val="single"/>
          <w:lang w:val="en-US"/>
        </w:rPr>
        <w:t xml:space="preserve"> </w:t>
      </w:r>
      <w:r w:rsidRPr="16DA6A08">
        <w:rPr>
          <w:rFonts w:ascii="Proxima Nova Rg" w:hAnsi="Proxima Nova Rg"/>
          <w:color w:val="9396B0"/>
          <w:lang w:val="en-US"/>
        </w:rPr>
        <w:t xml:space="preserve">was </w:t>
      </w:r>
      <w:r w:rsidRPr="16DA6A08" w:rsidR="1B9CBFE4">
        <w:rPr>
          <w:rFonts w:ascii="Proxima Nova Rg" w:hAnsi="Proxima Nova Rg"/>
          <w:color w:val="9396B0"/>
          <w:lang w:val="en-US"/>
        </w:rPr>
        <w:t xml:space="preserve">Established by the Estonian Ministry of Defence in January 2021. </w:t>
      </w:r>
      <w:r w:rsidRPr="00243DF0" w:rsidR="1B9CBFE4">
        <w:rPr>
          <w:rFonts w:asciiTheme="minorHAnsi" w:hAnsiTheme="minorHAnsi"/>
          <w:color w:val="9396B0"/>
          <w:lang w:val="en-US"/>
        </w:rPr>
        <w:t xml:space="preserve">CR14 is proud to offer cyber ranges, cyber exercise automation, a digital library and cybersecurity simulation tools as well as solutions that allow for the simple and effective planning and implementation of cyber </w:t>
      </w:r>
      <w:proofErr w:type="spellStart"/>
      <w:r w:rsidRPr="00243DF0" w:rsidR="1B9CBFE4">
        <w:rPr>
          <w:rFonts w:asciiTheme="minorHAnsi" w:hAnsiTheme="minorHAnsi"/>
          <w:color w:val="9396B0"/>
          <w:lang w:val="en-US"/>
        </w:rPr>
        <w:t>defence</w:t>
      </w:r>
      <w:proofErr w:type="spellEnd"/>
      <w:r w:rsidRPr="00243DF0" w:rsidR="1B9CBFE4">
        <w:rPr>
          <w:rFonts w:asciiTheme="minorHAnsi" w:hAnsiTheme="minorHAnsi"/>
          <w:color w:val="9396B0"/>
          <w:lang w:val="en-US"/>
        </w:rPr>
        <w:t xml:space="preserve"> exercises and activities. Our cyber-physical solutions – the power grid, 5G networks, military systems IoT etc. – also support </w:t>
      </w:r>
      <w:proofErr w:type="spellStart"/>
      <w:r w:rsidRPr="00243DF0" w:rsidR="1B9CBFE4">
        <w:rPr>
          <w:rFonts w:asciiTheme="minorHAnsi" w:hAnsiTheme="minorHAnsi"/>
          <w:color w:val="9396B0"/>
          <w:lang w:val="en-US"/>
        </w:rPr>
        <w:t>specialised</w:t>
      </w:r>
      <w:proofErr w:type="spellEnd"/>
      <w:r w:rsidRPr="00243DF0" w:rsidR="1B9CBFE4">
        <w:rPr>
          <w:rFonts w:asciiTheme="minorHAnsi" w:hAnsiTheme="minorHAnsi"/>
          <w:color w:val="9396B0"/>
          <w:lang w:val="en-US"/>
        </w:rPr>
        <w:t xml:space="preserve"> training, particularly for critical infrastructure providers.</w:t>
      </w:r>
    </w:p>
    <w:p w:rsidRPr="00243DF0" w:rsidR="1B9CBFE4" w:rsidP="00243DF0" w:rsidRDefault="1B9CBFE4" w14:paraId="53BFDE0D" w14:textId="29A7B95E">
      <w:pPr>
        <w:pStyle w:val="LeadInText"/>
        <w:spacing w:line="360" w:lineRule="auto"/>
        <w:jc w:val="both"/>
        <w:rPr>
          <w:rFonts w:ascii="Proxima Nova Rg" w:hAnsi="Proxima Nova Rg"/>
          <w:color w:val="9396B0"/>
          <w:lang w:val="en-US"/>
        </w:rPr>
      </w:pPr>
      <w:r w:rsidRPr="00243DF0">
        <w:rPr>
          <w:rFonts w:ascii="Proxima Nova Rg" w:hAnsi="Proxima Nova Rg"/>
          <w:color w:val="9396B0"/>
          <w:lang w:val="en-US"/>
        </w:rPr>
        <w:t xml:space="preserve">CR14 is a government-owned and operated entity, which offers cybersecurity-related research and development for domestic and </w:t>
      </w:r>
      <w:proofErr w:type="gramStart"/>
      <w:r w:rsidRPr="00243DF0">
        <w:rPr>
          <w:rFonts w:ascii="Proxima Nova Rg" w:hAnsi="Proxima Nova Rg"/>
          <w:color w:val="9396B0"/>
          <w:lang w:val="en-US"/>
        </w:rPr>
        <w:t>international;</w:t>
      </w:r>
      <w:proofErr w:type="gramEnd"/>
      <w:r w:rsidRPr="00243DF0">
        <w:rPr>
          <w:rFonts w:ascii="Proxima Nova Rg" w:hAnsi="Proxima Nova Rg"/>
          <w:color w:val="9396B0"/>
          <w:lang w:val="en-US"/>
        </w:rPr>
        <w:t xml:space="preserve"> private and public sector partners. In addition to developing and maintaining NATO Cyber Range since 2014, CR14 also offers Host Nation Support to NATO CCDCOE.</w:t>
      </w:r>
    </w:p>
    <w:p w:rsidR="00D84FEF" w:rsidP="00D84FEF" w:rsidRDefault="00D84FEF" w14:paraId="065B1EEB" w14:textId="77777777">
      <w:pPr>
        <w:pStyle w:val="Style1"/>
        <w:numPr>
          <w:ilvl w:val="0"/>
          <w:numId w:val="0"/>
        </w:numPr>
        <w:ind w:left="360"/>
      </w:pPr>
    </w:p>
    <w:p w:rsidR="00D84FEF" w:rsidP="00243DF0" w:rsidRDefault="00243DF0" w14:paraId="2CC554E2" w14:textId="709AC85A">
      <w:pPr>
        <w:pStyle w:val="Style3"/>
      </w:pPr>
      <w:r>
        <w:t xml:space="preserve">2.3 </w:t>
      </w:r>
      <w:proofErr w:type="spellStart"/>
      <w:r w:rsidR="00D84FEF">
        <w:t>Requirements</w:t>
      </w:r>
      <w:proofErr w:type="spellEnd"/>
    </w:p>
    <w:p w:rsidRPr="00D84FEF" w:rsidR="00D84FEF" w:rsidP="00D84FEF" w:rsidRDefault="00D84FEF" w14:paraId="4B024945" w14:textId="32A9DECD">
      <w:pPr>
        <w:pStyle w:val="LeadInText"/>
        <w:spacing w:line="360" w:lineRule="auto"/>
        <w:jc w:val="both"/>
        <w:rPr>
          <w:rFonts w:ascii="Proxima Nova Rg" w:hAnsi="Proxima Nova Rg"/>
          <w:color w:val="342B60"/>
        </w:rPr>
      </w:pPr>
      <w:r w:rsidRPr="16DA6A08">
        <w:rPr>
          <w:rFonts w:ascii="Proxima Nova Rg" w:hAnsi="Proxima Nova Rg"/>
          <w:color w:val="342B60"/>
        </w:rPr>
        <w:t>Attendance and active participation are mandatory for all participants. </w:t>
      </w:r>
      <w:r w:rsidRPr="16DA6A08" w:rsidR="4E5C2A1C">
        <w:rPr>
          <w:rFonts w:ascii="Proxima Nova Rg" w:hAnsi="Proxima Nova Rg"/>
          <w:color w:val="342B60"/>
        </w:rPr>
        <w:t xml:space="preserve"> </w:t>
      </w:r>
      <w:r w:rsidRPr="16DA6A08">
        <w:rPr>
          <w:rFonts w:ascii="Proxima Nova Rg" w:hAnsi="Proxima Nova Rg"/>
          <w:color w:val="342B60"/>
        </w:rPr>
        <w:t>Active participation encompasses proactive engagement in discussions and the formulation of relevant questions. Consistent engagement will result in successful completion of the course and will be rewarded with a certificate. In the event of emergencies, unforeseen illnesses, or other exceptional circumstances, students may be excused provided they inform the organizers in a timely manner. Punctuality is strictly observed, and attendance is documented daily through the collection of participation signatures.</w:t>
      </w:r>
    </w:p>
    <w:p w:rsidR="00D84FEF" w:rsidP="00243DF0" w:rsidRDefault="00D84FEF" w14:paraId="6FC997CE" w14:textId="77777777">
      <w:pPr>
        <w:pStyle w:val="Style3"/>
      </w:pPr>
    </w:p>
    <w:p w:rsidR="00D84FEF" w:rsidP="00243DF0" w:rsidRDefault="00243DF0" w14:paraId="285213AD" w14:textId="1166C554">
      <w:pPr>
        <w:pStyle w:val="Style3"/>
      </w:pPr>
      <w:r>
        <w:t xml:space="preserve">2.4 </w:t>
      </w:r>
      <w:r w:rsidR="00D84FEF">
        <w:t xml:space="preserve">Study </w:t>
      </w:r>
      <w:proofErr w:type="spellStart"/>
      <w:r w:rsidR="00D84FEF">
        <w:t>outcomes</w:t>
      </w:r>
      <w:proofErr w:type="spellEnd"/>
    </w:p>
    <w:p w:rsidRPr="00D84FEF" w:rsidR="00D84FEF" w:rsidP="00D84FEF" w:rsidRDefault="00D84FEF" w14:paraId="6957CAD1" w14:textId="77777777">
      <w:pPr>
        <w:pStyle w:val="ListParagraph"/>
        <w:spacing w:after="0" w:line="360" w:lineRule="auto"/>
        <w:jc w:val="both"/>
        <w:rPr>
          <w:rFonts w:ascii="Proxima Nova Rg" w:hAnsi="Proxima Nova Rg"/>
          <w:color w:val="342B60"/>
          <w:sz w:val="24"/>
          <w:szCs w:val="24"/>
          <w:lang w:val="en-US"/>
        </w:rPr>
      </w:pPr>
      <w:r w:rsidRPr="00D84FEF">
        <w:rPr>
          <w:rFonts w:ascii="Proxima Nova Rg" w:hAnsi="Proxima Nova Rg"/>
          <w:color w:val="342B60"/>
          <w:sz w:val="24"/>
          <w:szCs w:val="24"/>
          <w:lang w:val="en-US"/>
        </w:rPr>
        <w:t xml:space="preserve">By completing the study </w:t>
      </w:r>
      <w:proofErr w:type="gramStart"/>
      <w:r w:rsidRPr="00D84FEF">
        <w:rPr>
          <w:rFonts w:ascii="Proxima Nova Rg" w:hAnsi="Proxima Nova Rg"/>
          <w:color w:val="342B60"/>
          <w:sz w:val="24"/>
          <w:szCs w:val="24"/>
          <w:lang w:val="en-US"/>
        </w:rPr>
        <w:t>program</w:t>
      </w:r>
      <w:proofErr w:type="gramEnd"/>
      <w:r w:rsidRPr="00D84FEF">
        <w:rPr>
          <w:rFonts w:ascii="Proxima Nova Rg" w:hAnsi="Proxima Nova Rg"/>
          <w:color w:val="342B60"/>
          <w:sz w:val="24"/>
          <w:szCs w:val="24"/>
          <w:lang w:val="en-US"/>
        </w:rPr>
        <w:t xml:space="preserve"> a student: </w:t>
      </w:r>
    </w:p>
    <w:p w:rsidRPr="00D84FEF" w:rsidR="00D84FEF" w:rsidP="00D84FEF" w:rsidRDefault="00D84FEF" w14:paraId="477329AC" w14:textId="14B7E699">
      <w:pPr>
        <w:pStyle w:val="ListParagraph"/>
        <w:numPr>
          <w:ilvl w:val="0"/>
          <w:numId w:val="2"/>
        </w:numPr>
        <w:spacing w:after="0" w:line="360" w:lineRule="auto"/>
        <w:jc w:val="both"/>
        <w:rPr>
          <w:rFonts w:ascii="Proxima Nova Rg" w:hAnsi="Proxima Nova Rg"/>
          <w:color w:val="342B60"/>
          <w:sz w:val="24"/>
          <w:szCs w:val="24"/>
          <w:lang w:val="en-US"/>
        </w:rPr>
      </w:pPr>
      <w:proofErr w:type="gramStart"/>
      <w:r w:rsidRPr="00D84FEF">
        <w:rPr>
          <w:rFonts w:ascii="Proxima Nova Rg" w:hAnsi="Proxima Nova Rg"/>
          <w:color w:val="342B60"/>
          <w:sz w:val="24"/>
          <w:szCs w:val="24"/>
          <w:lang w:val="en-US"/>
        </w:rPr>
        <w:t>has an understanding of</w:t>
      </w:r>
      <w:proofErr w:type="gramEnd"/>
      <w:r w:rsidRPr="00D84FEF">
        <w:rPr>
          <w:rFonts w:ascii="Proxima Nova Rg" w:hAnsi="Proxima Nova Rg"/>
          <w:color w:val="342B60"/>
          <w:sz w:val="24"/>
          <w:szCs w:val="24"/>
          <w:lang w:val="en-US"/>
        </w:rPr>
        <w:t xml:space="preserve"> the terminology associated with the cyber landscape, cyberthreats and cyber actors </w:t>
      </w:r>
    </w:p>
    <w:p w:rsidRPr="00D84FEF" w:rsidR="00D84FEF" w:rsidP="00D84FEF" w:rsidRDefault="00D84FEF" w14:paraId="6AF322EA" w14:textId="3F06E67D">
      <w:pPr>
        <w:pStyle w:val="ListParagraph"/>
        <w:numPr>
          <w:ilvl w:val="0"/>
          <w:numId w:val="2"/>
        </w:numPr>
        <w:spacing w:after="0" w:line="360" w:lineRule="auto"/>
        <w:jc w:val="both"/>
        <w:rPr>
          <w:rFonts w:ascii="Proxima Nova Rg" w:hAnsi="Proxima Nova Rg"/>
          <w:color w:val="342B60"/>
          <w:sz w:val="24"/>
          <w:szCs w:val="24"/>
          <w:lang w:val="en-US"/>
        </w:rPr>
      </w:pPr>
      <w:r w:rsidRPr="00D84FEF">
        <w:rPr>
          <w:rFonts w:ascii="Proxima Nova Rg" w:hAnsi="Proxima Nova Rg"/>
          <w:color w:val="342B60"/>
          <w:sz w:val="24"/>
          <w:szCs w:val="24"/>
          <w:lang w:val="en-US"/>
        </w:rPr>
        <w:t xml:space="preserve">has gained an awareness of the role of cyberspace as a domain of warfare and how this relates to cybersecurity </w:t>
      </w:r>
    </w:p>
    <w:p w:rsidRPr="00D84FEF" w:rsidR="00D84FEF" w:rsidP="00D84FEF" w:rsidRDefault="00D84FEF" w14:paraId="73C63729" w14:textId="06C525CD">
      <w:pPr>
        <w:pStyle w:val="ListParagraph"/>
        <w:numPr>
          <w:ilvl w:val="0"/>
          <w:numId w:val="2"/>
        </w:numPr>
        <w:spacing w:after="0" w:line="360" w:lineRule="auto"/>
        <w:jc w:val="both"/>
        <w:rPr>
          <w:rFonts w:ascii="Proxima Nova Rg" w:hAnsi="Proxima Nova Rg"/>
          <w:color w:val="342B60"/>
          <w:sz w:val="24"/>
          <w:szCs w:val="24"/>
          <w:lang w:val="en-US"/>
        </w:rPr>
      </w:pPr>
      <w:r w:rsidRPr="00D84FEF">
        <w:rPr>
          <w:rFonts w:ascii="Proxima Nova Rg" w:hAnsi="Proxima Nova Rg"/>
          <w:color w:val="342B60"/>
          <w:sz w:val="24"/>
          <w:szCs w:val="24"/>
          <w:lang w:val="en-US"/>
        </w:rPr>
        <w:t xml:space="preserve">has a background understanding of how international relations apply to contemporary cybersecurity issues </w:t>
      </w:r>
    </w:p>
    <w:p w:rsidRPr="00D84FEF" w:rsidR="00D84FEF" w:rsidP="00D84FEF" w:rsidRDefault="00D84FEF" w14:paraId="0AF67C7D" w14:textId="5447DB86">
      <w:pPr>
        <w:pStyle w:val="ListParagraph"/>
        <w:numPr>
          <w:ilvl w:val="0"/>
          <w:numId w:val="2"/>
        </w:numPr>
        <w:spacing w:after="0" w:line="360" w:lineRule="auto"/>
        <w:jc w:val="both"/>
        <w:rPr>
          <w:rFonts w:ascii="Proxima Nova Rg" w:hAnsi="Proxima Nova Rg"/>
          <w:color w:val="342B60"/>
          <w:sz w:val="24"/>
          <w:szCs w:val="24"/>
          <w:lang w:val="en-US"/>
        </w:rPr>
      </w:pPr>
      <w:r w:rsidRPr="00D84FEF">
        <w:rPr>
          <w:rFonts w:ascii="Proxima Nova Rg" w:hAnsi="Proxima Nova Rg"/>
          <w:color w:val="342B60"/>
          <w:sz w:val="24"/>
          <w:szCs w:val="24"/>
          <w:lang w:val="en-US"/>
        </w:rPr>
        <w:t xml:space="preserve">can apply an interdisciplinary approach to cyber security </w:t>
      </w:r>
    </w:p>
    <w:p w:rsidRPr="00D84FEF" w:rsidR="00D84FEF" w:rsidP="00D84FEF" w:rsidRDefault="00D84FEF" w14:paraId="3C2EA38A" w14:textId="63BD8A68">
      <w:pPr>
        <w:pStyle w:val="ListParagraph"/>
        <w:numPr>
          <w:ilvl w:val="0"/>
          <w:numId w:val="2"/>
        </w:numPr>
        <w:spacing w:after="0" w:line="360" w:lineRule="auto"/>
        <w:jc w:val="both"/>
        <w:rPr>
          <w:rFonts w:ascii="Proxima Nova Rg" w:hAnsi="Proxima Nova Rg"/>
          <w:color w:val="342B60"/>
          <w:sz w:val="24"/>
          <w:szCs w:val="24"/>
          <w:lang w:val="en-US"/>
        </w:rPr>
      </w:pPr>
      <w:r w:rsidRPr="00D84FEF">
        <w:rPr>
          <w:rFonts w:ascii="Proxima Nova Rg" w:hAnsi="Proxima Nova Rg"/>
          <w:color w:val="342B60"/>
          <w:sz w:val="24"/>
          <w:szCs w:val="24"/>
          <w:lang w:val="en-US"/>
        </w:rPr>
        <w:t xml:space="preserve">has an appreciation of the range of subjects that connect cyber security with wider global politics and the motivation of threat actors </w:t>
      </w:r>
    </w:p>
    <w:p w:rsidRPr="00D84FEF" w:rsidR="00D84FEF" w:rsidP="00D84FEF" w:rsidRDefault="00D84FEF" w14:paraId="3A00A36B" w14:textId="797392BE">
      <w:pPr>
        <w:pStyle w:val="ListParagraph"/>
        <w:numPr>
          <w:ilvl w:val="0"/>
          <w:numId w:val="2"/>
        </w:numPr>
        <w:spacing w:after="0" w:line="360" w:lineRule="auto"/>
        <w:jc w:val="both"/>
        <w:rPr>
          <w:rFonts w:ascii="Proxima Nova Rg" w:hAnsi="Proxima Nova Rg"/>
          <w:color w:val="342B60"/>
          <w:sz w:val="24"/>
          <w:szCs w:val="24"/>
          <w:lang w:val="en-US"/>
        </w:rPr>
      </w:pPr>
      <w:r w:rsidRPr="00D84FEF">
        <w:rPr>
          <w:rFonts w:ascii="Proxima Nova Rg" w:hAnsi="Proxima Nova Rg"/>
          <w:color w:val="342B60"/>
          <w:sz w:val="24"/>
          <w:szCs w:val="24"/>
          <w:lang w:val="en-US"/>
        </w:rPr>
        <w:t xml:space="preserve">demonstrates the ability to work as an individual and as a team member or leader </w:t>
      </w:r>
    </w:p>
    <w:p w:rsidRPr="00D84FEF" w:rsidR="00D84FEF" w:rsidP="00D84FEF" w:rsidRDefault="00D84FEF" w14:paraId="5C0C63AE" w14:textId="61D1707E">
      <w:pPr>
        <w:pStyle w:val="ListParagraph"/>
        <w:numPr>
          <w:ilvl w:val="0"/>
          <w:numId w:val="2"/>
        </w:numPr>
        <w:spacing w:after="0" w:line="360" w:lineRule="auto"/>
        <w:jc w:val="both"/>
        <w:rPr>
          <w:rFonts w:ascii="Proxima Nova Rg" w:hAnsi="Proxima Nova Rg"/>
          <w:color w:val="342B60"/>
          <w:sz w:val="24"/>
          <w:szCs w:val="24"/>
          <w:lang w:val="en-US"/>
        </w:rPr>
      </w:pPr>
      <w:r w:rsidRPr="00D84FEF">
        <w:rPr>
          <w:rFonts w:ascii="Proxima Nova Rg" w:hAnsi="Proxima Nova Rg"/>
          <w:color w:val="342B60"/>
          <w:sz w:val="24"/>
          <w:szCs w:val="24"/>
          <w:lang w:val="en-US"/>
        </w:rPr>
        <w:t xml:space="preserve">has developed an understanding of the role of cybersecurity in the maritime domain </w:t>
      </w:r>
    </w:p>
    <w:p w:rsidRPr="00D84FEF" w:rsidR="00D84FEF" w:rsidP="00D84FEF" w:rsidRDefault="00D84FEF" w14:paraId="07347845" w14:textId="6AE34239">
      <w:pPr>
        <w:pStyle w:val="ListParagraph"/>
        <w:numPr>
          <w:ilvl w:val="0"/>
          <w:numId w:val="2"/>
        </w:numPr>
        <w:spacing w:after="0" w:line="360" w:lineRule="auto"/>
        <w:jc w:val="both"/>
        <w:rPr>
          <w:rFonts w:ascii="Proxima Nova Rg" w:hAnsi="Proxima Nova Rg"/>
          <w:color w:val="342B60"/>
          <w:sz w:val="24"/>
          <w:szCs w:val="24"/>
          <w:lang w:val="en-US"/>
        </w:rPr>
      </w:pPr>
      <w:r w:rsidRPr="00D84FEF">
        <w:rPr>
          <w:rFonts w:ascii="Proxima Nova Rg" w:hAnsi="Proxima Nova Rg"/>
          <w:color w:val="342B60"/>
          <w:sz w:val="24"/>
          <w:szCs w:val="24"/>
          <w:lang w:val="en-US"/>
        </w:rPr>
        <w:t>has a greater appreciation of the role of open</w:t>
      </w:r>
      <w:r>
        <w:rPr>
          <w:rFonts w:ascii="Proxima Nova Rg" w:hAnsi="Proxima Nova Rg"/>
          <w:color w:val="342B60"/>
          <w:sz w:val="24"/>
          <w:szCs w:val="24"/>
          <w:lang w:val="en-US"/>
        </w:rPr>
        <w:t>-</w:t>
      </w:r>
      <w:r w:rsidRPr="00D84FEF">
        <w:rPr>
          <w:rFonts w:ascii="Proxima Nova Rg" w:hAnsi="Proxima Nova Rg"/>
          <w:color w:val="342B60"/>
          <w:sz w:val="24"/>
          <w:szCs w:val="24"/>
          <w:lang w:val="en-US"/>
        </w:rPr>
        <w:t>source material and social media in cybersecurity</w:t>
      </w:r>
    </w:p>
    <w:p w:rsidRPr="00D84FEF" w:rsidR="00D84FEF" w:rsidP="00D84FEF" w:rsidRDefault="00D84FEF" w14:paraId="29561D39" w14:textId="2ABBDE9F">
      <w:pPr>
        <w:pStyle w:val="ListParagraph"/>
        <w:numPr>
          <w:ilvl w:val="0"/>
          <w:numId w:val="2"/>
        </w:numPr>
        <w:spacing w:after="0" w:line="360" w:lineRule="auto"/>
        <w:jc w:val="both"/>
        <w:rPr>
          <w:rFonts w:ascii="Proxima Nova Rg" w:hAnsi="Proxima Nova Rg"/>
          <w:color w:val="342B60"/>
          <w:sz w:val="24"/>
          <w:szCs w:val="24"/>
          <w:lang w:val="en-US"/>
        </w:rPr>
      </w:pPr>
      <w:r w:rsidRPr="00D84FEF">
        <w:rPr>
          <w:rFonts w:ascii="Proxima Nova Rg" w:hAnsi="Proxima Nova Rg"/>
          <w:color w:val="342B60"/>
          <w:sz w:val="24"/>
          <w:szCs w:val="24"/>
          <w:lang w:val="en-US"/>
        </w:rPr>
        <w:t>has an understanding and appreciation of the Estonia cyber landscape and cybersecurity ecosystem.</w:t>
      </w:r>
    </w:p>
    <w:p w:rsidR="16DA6A08" w:rsidP="00243DF0" w:rsidRDefault="00D84FEF" w14:paraId="60701D3C" w14:textId="2898EFB2">
      <w:pPr>
        <w:pStyle w:val="Style1"/>
        <w:numPr>
          <w:ilvl w:val="0"/>
          <w:numId w:val="0"/>
        </w:numPr>
        <w:ind w:left="1125"/>
      </w:pPr>
      <w:r>
        <w:t xml:space="preserve"> </w:t>
      </w:r>
    </w:p>
    <w:p w:rsidR="16DA6A08" w:rsidP="16DA6A08" w:rsidRDefault="16DA6A08" w14:paraId="4B581E27" w14:textId="22036DD1">
      <w:pPr>
        <w:pStyle w:val="Style1"/>
        <w:numPr>
          <w:ilvl w:val="0"/>
          <w:numId w:val="0"/>
        </w:numPr>
        <w:ind w:left="1125"/>
      </w:pPr>
    </w:p>
    <w:p w:rsidRPr="00D84FEF" w:rsidR="00D84FEF" w:rsidP="00243DF0" w:rsidRDefault="00D84FEF" w14:paraId="509194D0" w14:textId="0B43D1E3">
      <w:pPr>
        <w:pStyle w:val="Style2"/>
      </w:pPr>
      <w:r>
        <w:lastRenderedPageBreak/>
        <w:t>ACCOMMODATION</w:t>
      </w:r>
    </w:p>
    <w:p w:rsidRPr="00CC56AF" w:rsidR="00D84FEF" w:rsidP="00D84FEF" w:rsidRDefault="00D84FEF" w14:paraId="15EC86DA" w14:textId="77777777">
      <w:pPr>
        <w:pStyle w:val="Style1"/>
        <w:numPr>
          <w:ilvl w:val="0"/>
          <w:numId w:val="0"/>
        </w:numPr>
        <w:ind w:left="360"/>
      </w:pPr>
    </w:p>
    <w:p w:rsidR="00D84FEF" w:rsidP="00D84FEF" w:rsidRDefault="00D84FEF" w14:paraId="2C56AB8D" w14:textId="0EDF9EA8">
      <w:pPr>
        <w:pStyle w:val="LeadInText"/>
        <w:spacing w:line="360" w:lineRule="auto"/>
        <w:jc w:val="both"/>
        <w:rPr>
          <w:rFonts w:ascii="Proxima Nova Rg" w:hAnsi="Proxima Nova Rg"/>
          <w:color w:val="342B60"/>
          <w:lang w:val="en-US"/>
        </w:rPr>
      </w:pPr>
      <w:r w:rsidRPr="00D84FEF">
        <w:rPr>
          <w:rFonts w:ascii="Proxima Nova Rg" w:hAnsi="Proxima Nova Rg"/>
          <w:color w:val="342B60"/>
          <w:lang w:val="en-US"/>
        </w:rPr>
        <w:t xml:space="preserve">Accommodation is in </w:t>
      </w:r>
      <w:proofErr w:type="spellStart"/>
      <w:r w:rsidRPr="00D84FEF">
        <w:rPr>
          <w:rFonts w:ascii="Proxima Nova Rg" w:hAnsi="Proxima Nova Rg"/>
          <w:color w:val="342B60"/>
          <w:lang w:val="en-US"/>
        </w:rPr>
        <w:t>Hessnery</w:t>
      </w:r>
      <w:proofErr w:type="spellEnd"/>
      <w:r w:rsidRPr="00D84FEF">
        <w:rPr>
          <w:rFonts w:ascii="Proxima Nova Rg" w:hAnsi="Proxima Nova Rg"/>
          <w:color w:val="342B60"/>
          <w:lang w:val="en-US"/>
        </w:rPr>
        <w:t xml:space="preserve"> hostel. You will share a twin room with other participants from the same program. </w:t>
      </w:r>
    </w:p>
    <w:p w:rsidRPr="00D84FEF" w:rsidR="00D84FEF" w:rsidP="00D84FEF" w:rsidRDefault="00D84FEF" w14:paraId="3551EC69" w14:textId="77777777">
      <w:pPr>
        <w:pStyle w:val="LeadInText"/>
        <w:spacing w:line="360" w:lineRule="auto"/>
        <w:jc w:val="both"/>
        <w:rPr>
          <w:rFonts w:ascii="Proxima Nova Rg" w:hAnsi="Proxima Nova Rg"/>
          <w:color w:val="342B60"/>
        </w:rPr>
      </w:pPr>
      <w:r w:rsidRPr="00D84FEF">
        <w:rPr>
          <w:rFonts w:ascii="Proxima Nova Rg" w:hAnsi="Proxima Nova Rg"/>
          <w:color w:val="342B60"/>
          <w:lang w:val="en-US"/>
        </w:rPr>
        <w:t xml:space="preserve">The room has a wide bed, TV screen, stove, refrigerator, microwave, private bathroom with </w:t>
      </w:r>
      <w:r w:rsidRPr="00D84FEF">
        <w:rPr>
          <w:rFonts w:ascii="Proxima Nova Rg" w:hAnsi="Proxima Nova Rg"/>
          <w:color w:val="342B60"/>
        </w:rPr>
        <w:t xml:space="preserve">shower. Free and fast </w:t>
      </w:r>
      <w:proofErr w:type="spellStart"/>
      <w:r w:rsidRPr="00D84FEF">
        <w:rPr>
          <w:rFonts w:ascii="Proxima Nova Rg" w:hAnsi="Proxima Nova Rg"/>
          <w:color w:val="342B60"/>
        </w:rPr>
        <w:t>WiFi</w:t>
      </w:r>
      <w:proofErr w:type="spellEnd"/>
      <w:r w:rsidRPr="00D84FEF">
        <w:rPr>
          <w:rFonts w:ascii="Proxima Nova Rg" w:hAnsi="Proxima Nova Rg"/>
          <w:color w:val="342B60"/>
        </w:rPr>
        <w:t xml:space="preserve"> is available throughout the building. </w:t>
      </w:r>
    </w:p>
    <w:p w:rsidRPr="00D84FEF" w:rsidR="00D84FEF" w:rsidP="00D84FEF" w:rsidRDefault="00D84FEF" w14:paraId="78B0FAD8" w14:textId="49C93DA4">
      <w:pPr>
        <w:pStyle w:val="LeadInText"/>
        <w:spacing w:line="360" w:lineRule="auto"/>
        <w:jc w:val="both"/>
        <w:rPr>
          <w:rFonts w:ascii="Proxima Nova Rg" w:hAnsi="Proxima Nova Rg"/>
          <w:color w:val="342B60"/>
        </w:rPr>
      </w:pPr>
      <w:r w:rsidRPr="00D84FEF">
        <w:rPr>
          <w:rFonts w:ascii="Proxima Nova Rg" w:hAnsi="Proxima Nova Rg"/>
          <w:color w:val="342B60"/>
        </w:rPr>
        <w:t>The room is accessed with a</w:t>
      </w:r>
      <w:r w:rsidRPr="00D84FEF">
        <w:rPr>
          <w:rFonts w:ascii="Proxima Nova Rg" w:hAnsi="Proxima Nova Rg"/>
          <w:b/>
          <w:bCs/>
          <w:color w:val="342B60"/>
        </w:rPr>
        <w:t xml:space="preserve"> pin code</w:t>
      </w:r>
      <w:r w:rsidRPr="00D84FEF">
        <w:rPr>
          <w:rFonts w:ascii="Proxima Nova Rg" w:hAnsi="Proxima Nova Rg"/>
          <w:color w:val="342B60"/>
        </w:rPr>
        <w:t xml:space="preserve">, that the system will send them directly to your email. The code has 4 numbers and # (example 1234#). </w:t>
      </w:r>
    </w:p>
    <w:p w:rsidRPr="00D84FEF" w:rsidR="00D84FEF" w:rsidP="00D84FEF" w:rsidRDefault="00D84FEF" w14:paraId="1D925685" w14:textId="67DF32E9">
      <w:pPr>
        <w:pStyle w:val="LeadInText"/>
        <w:spacing w:line="360" w:lineRule="auto"/>
        <w:jc w:val="both"/>
        <w:rPr>
          <w:rFonts w:ascii="Proxima Nova Rg" w:hAnsi="Proxima Nova Rg"/>
          <w:color w:val="342B60"/>
        </w:rPr>
      </w:pPr>
      <w:r w:rsidRPr="00D84FEF">
        <w:rPr>
          <w:rFonts w:ascii="Proxima Nova Rg" w:hAnsi="Proxima Nova Rg"/>
          <w:color w:val="342B60"/>
        </w:rPr>
        <w:t xml:space="preserve">With the room pin </w:t>
      </w:r>
      <w:proofErr w:type="gramStart"/>
      <w:r w:rsidRPr="00D84FEF">
        <w:rPr>
          <w:rFonts w:ascii="Proxima Nova Rg" w:hAnsi="Proxima Nova Rg"/>
          <w:color w:val="342B60"/>
        </w:rPr>
        <w:t>code</w:t>
      </w:r>
      <w:proofErr w:type="gramEnd"/>
      <w:r w:rsidRPr="00D84FEF">
        <w:rPr>
          <w:rFonts w:ascii="Proxima Nova Rg" w:hAnsi="Proxima Nova Rg"/>
          <w:color w:val="342B60"/>
        </w:rPr>
        <w:t xml:space="preserve"> you can enter our hotel 24/7. </w:t>
      </w:r>
    </w:p>
    <w:p w:rsidRPr="00D84FEF" w:rsidR="00D84FEF" w:rsidP="00D84FEF" w:rsidRDefault="00D84FEF" w14:paraId="3B91066D" w14:textId="1A0AABBD">
      <w:pPr>
        <w:pStyle w:val="LeadInText"/>
        <w:spacing w:line="360" w:lineRule="auto"/>
        <w:jc w:val="both"/>
        <w:rPr>
          <w:rFonts w:ascii="Proxima Nova Rg" w:hAnsi="Proxima Nova Rg"/>
          <w:color w:val="342B60"/>
        </w:rPr>
      </w:pPr>
      <w:r w:rsidRPr="00D84FEF">
        <w:rPr>
          <w:rFonts w:ascii="Proxima Nova Rg" w:hAnsi="Proxima Nova Rg"/>
          <w:color w:val="342B60"/>
        </w:rPr>
        <w:t>When you’re outside, press the check-in button code panel and enter the code to access the hotel and use the same code to enter your room.</w:t>
      </w:r>
    </w:p>
    <w:p w:rsidR="00D84FEF" w:rsidP="00D84FEF" w:rsidRDefault="00D84FEF" w14:paraId="3225B4C1" w14:textId="77777777">
      <w:pPr>
        <w:pStyle w:val="LeadInText"/>
        <w:spacing w:line="360" w:lineRule="auto"/>
        <w:jc w:val="both"/>
        <w:rPr>
          <w:rFonts w:ascii="Proxima Nova Rg" w:hAnsi="Proxima Nova Rg"/>
          <w:color w:val="342B60"/>
        </w:rPr>
      </w:pPr>
      <w:r w:rsidRPr="00D84FEF">
        <w:rPr>
          <w:rFonts w:ascii="Proxima Nova Rg" w:hAnsi="Proxima Nova Rg"/>
          <w:color w:val="342B60"/>
        </w:rPr>
        <w:t>Laundry room with washing machines and dryers and a fully equipped gym are located on the lower level. This code also grants access to these rooms.</w:t>
      </w:r>
    </w:p>
    <w:p w:rsidR="00F02520" w:rsidP="00D84FEF" w:rsidRDefault="00F02520" w14:paraId="1785F8CC" w14:textId="1CE0B57F">
      <w:pPr>
        <w:pStyle w:val="LeadInText"/>
        <w:spacing w:line="360" w:lineRule="auto"/>
        <w:jc w:val="both"/>
        <w:rPr>
          <w:rFonts w:ascii="Proxima Nova Rg" w:hAnsi="Proxima Nova Rg"/>
          <w:color w:val="342B60"/>
          <w:lang w:val="en-US"/>
        </w:rPr>
      </w:pPr>
      <w:r>
        <w:rPr>
          <w:rFonts w:ascii="Proxima Nova Rg" w:hAnsi="Proxima Nova Rg"/>
          <w:color w:val="342B60"/>
          <w:lang w:val="en-US"/>
        </w:rPr>
        <w:t xml:space="preserve">You will find two towels (1 bigger, 1 smaller) in the room. Beddings and towels will be changed once during in the middle of your stay. If you want, you can wash your towels in the laundry room. </w:t>
      </w:r>
    </w:p>
    <w:p w:rsidRPr="00D84FEF" w:rsidR="00D84FEF" w:rsidP="00D84FEF" w:rsidRDefault="00D84FEF" w14:paraId="3FB1CB82" w14:textId="3583ACB9">
      <w:pPr>
        <w:pStyle w:val="LeadInText"/>
        <w:spacing w:line="360" w:lineRule="auto"/>
        <w:jc w:val="both"/>
        <w:rPr>
          <w:b/>
          <w:bCs/>
          <w:color w:val="E4067E"/>
          <w:shd w:val="clear" w:color="auto" w:fill="9396B0"/>
          <w:lang w:val="en-US"/>
        </w:rPr>
      </w:pPr>
      <w:r w:rsidRPr="00D84FEF">
        <w:rPr>
          <w:rFonts w:ascii="Proxima Nova Rg" w:hAnsi="Proxima Nova Rg"/>
          <w:color w:val="342B60"/>
          <w:lang w:val="en-US"/>
        </w:rPr>
        <w:t>See more pictures of the rooms and the building from</w:t>
      </w:r>
      <w:r w:rsidRPr="00D84FEF">
        <w:rPr>
          <w:lang w:val="en-US"/>
        </w:rPr>
        <w:t xml:space="preserve"> </w:t>
      </w:r>
      <w:hyperlink w:history="1" r:id="rId15">
        <w:r w:rsidRPr="00D84FEF">
          <w:rPr>
            <w:rStyle w:val="Hyperlink"/>
            <w:b/>
            <w:bCs/>
            <w:color w:val="E4067E"/>
            <w:shd w:val="clear" w:color="auto" w:fill="9396B0"/>
            <w:lang w:val="en-US"/>
          </w:rPr>
          <w:t>HERE</w:t>
        </w:r>
      </w:hyperlink>
    </w:p>
    <w:p w:rsidR="00D84FEF" w:rsidP="00AC383A" w:rsidRDefault="00D84FEF" w14:paraId="5C474739" w14:textId="77777777">
      <w:pPr>
        <w:pStyle w:val="Style1"/>
        <w:numPr>
          <w:ilvl w:val="0"/>
          <w:numId w:val="0"/>
        </w:numPr>
        <w:shd w:val="clear" w:color="auto" w:fill="D7D8E1"/>
        <w:ind w:left="1080" w:hanging="720"/>
        <w:jc w:val="center"/>
      </w:pPr>
    </w:p>
    <w:p w:rsidR="00D84FEF" w:rsidP="00AC383A" w:rsidRDefault="00D84FEF" w14:paraId="2B93DA5C" w14:textId="07CCAF8E">
      <w:pPr>
        <w:pStyle w:val="Style1"/>
        <w:numPr>
          <w:ilvl w:val="0"/>
          <w:numId w:val="0"/>
        </w:numPr>
        <w:shd w:val="clear" w:color="auto" w:fill="D7D8E1"/>
        <w:ind w:left="1080" w:hanging="720"/>
        <w:jc w:val="center"/>
      </w:pPr>
      <w:hyperlink w:history="1" r:id="rId16">
        <w:r w:rsidRPr="00AC383A">
          <w:t>GOOGLE MAPS LINK</w:t>
        </w:r>
      </w:hyperlink>
    </w:p>
    <w:p w:rsidRPr="00AC383A" w:rsidR="00AC383A" w:rsidP="00AC383A" w:rsidRDefault="00AC383A" w14:paraId="064E03EF" w14:textId="77777777">
      <w:pPr>
        <w:pStyle w:val="Style1"/>
        <w:numPr>
          <w:ilvl w:val="0"/>
          <w:numId w:val="0"/>
        </w:numPr>
        <w:shd w:val="clear" w:color="auto" w:fill="D7D8E1"/>
        <w:ind w:left="1080" w:hanging="720"/>
        <w:jc w:val="center"/>
      </w:pPr>
    </w:p>
    <w:p w:rsidR="00D84FEF" w:rsidP="00D84FEF" w:rsidRDefault="00D84FEF" w14:paraId="49935C61" w14:textId="77777777">
      <w:pPr>
        <w:pStyle w:val="LeadInText"/>
        <w:shd w:val="clear" w:color="auto" w:fill="FFFFFF" w:themeFill="background1"/>
        <w:spacing w:line="360" w:lineRule="auto"/>
        <w:jc w:val="both"/>
        <w:rPr>
          <w:rFonts w:ascii="Proxima Nova Th" w:hAnsi="Proxima Nova Th"/>
          <w:color w:val="E4067E"/>
        </w:rPr>
      </w:pPr>
    </w:p>
    <w:p w:rsidR="16DA6A08" w:rsidP="16DA6A08" w:rsidRDefault="16DA6A08" w14:paraId="3034D2D0" w14:textId="12BB4F59">
      <w:pPr>
        <w:pStyle w:val="LeadInText"/>
        <w:shd w:val="clear" w:color="auto" w:fill="FFFFFF" w:themeFill="background1"/>
        <w:spacing w:line="360" w:lineRule="auto"/>
        <w:jc w:val="both"/>
        <w:rPr>
          <w:rFonts w:ascii="Proxima Nova Th" w:hAnsi="Proxima Nova Th"/>
          <w:color w:val="E4067E"/>
        </w:rPr>
      </w:pPr>
    </w:p>
    <w:p w:rsidR="00243DF0" w:rsidRDefault="00243DF0" w14:paraId="4D8B4758" w14:textId="77777777">
      <w:pPr>
        <w:rPr>
          <w:rFonts w:ascii="Proxima Nova Th" w:hAnsi="Proxima Nova Th"/>
          <w:color w:val="E4067E"/>
          <w:sz w:val="44"/>
          <w:szCs w:val="44"/>
        </w:rPr>
      </w:pPr>
      <w:r>
        <w:br w:type="page"/>
      </w:r>
    </w:p>
    <w:p w:rsidR="00D84FEF" w:rsidP="00243DF0" w:rsidRDefault="00AC383A" w14:paraId="51973634" w14:textId="73F4A054">
      <w:pPr>
        <w:pStyle w:val="Style2"/>
      </w:pPr>
      <w:r>
        <w:lastRenderedPageBreak/>
        <w:t>GETTING AROUND</w:t>
      </w:r>
    </w:p>
    <w:p w:rsidR="005370D8" w:rsidP="00D84FEF" w:rsidRDefault="00D84FEF" w14:paraId="4BEC0A6A" w14:textId="494F2A83">
      <w:pPr>
        <w:pStyle w:val="LeadInText"/>
        <w:spacing w:line="360" w:lineRule="auto"/>
        <w:jc w:val="both"/>
        <w:rPr>
          <w:rFonts w:ascii="Proxima Nova Rg" w:hAnsi="Proxima Nova Rg"/>
          <w:color w:val="342B60"/>
        </w:rPr>
      </w:pPr>
      <w:r w:rsidRPr="16DA6A08">
        <w:rPr>
          <w:rFonts w:ascii="Proxima Nova Rg" w:hAnsi="Proxima Nova Rg"/>
          <w:color w:val="342B60"/>
        </w:rPr>
        <w:t xml:space="preserve">You can use public transport to easily get around in the city. Buses and trams cover the whole </w:t>
      </w:r>
      <w:proofErr w:type="gramStart"/>
      <w:r w:rsidRPr="16DA6A08">
        <w:rPr>
          <w:rFonts w:ascii="Proxima Nova Rg" w:hAnsi="Proxima Nova Rg"/>
          <w:color w:val="342B60"/>
        </w:rPr>
        <w:t>city</w:t>
      </w:r>
      <w:proofErr w:type="gramEnd"/>
      <w:r w:rsidRPr="16DA6A08">
        <w:rPr>
          <w:rFonts w:ascii="Proxima Nova Rg" w:hAnsi="Proxima Nova Rg"/>
          <w:color w:val="342B60"/>
        </w:rPr>
        <w:t xml:space="preserve"> and we also have night buses</w:t>
      </w:r>
      <w:r w:rsidRPr="16DA6A08" w:rsidR="005370D8">
        <w:rPr>
          <w:rFonts w:ascii="Proxima Nova Rg" w:hAnsi="Proxima Nova Rg"/>
          <w:color w:val="342B60"/>
        </w:rPr>
        <w:t xml:space="preserve"> (</w:t>
      </w:r>
      <w:proofErr w:type="spellStart"/>
      <w:r w:rsidRPr="16DA6A08" w:rsidR="005370D8">
        <w:rPr>
          <w:rFonts w:ascii="Proxima Nova Rg" w:hAnsi="Proxima Nova Rg"/>
          <w:color w:val="342B60"/>
        </w:rPr>
        <w:t>e.g</w:t>
      </w:r>
      <w:proofErr w:type="spellEnd"/>
      <w:r w:rsidRPr="16DA6A08" w:rsidR="005370D8">
        <w:rPr>
          <w:rFonts w:ascii="Proxima Nova Rg" w:hAnsi="Proxima Nova Rg"/>
          <w:color w:val="342B60"/>
        </w:rPr>
        <w:t xml:space="preserve"> bus 18 from city </w:t>
      </w:r>
      <w:proofErr w:type="spellStart"/>
      <w:r w:rsidRPr="16DA6A08" w:rsidR="005370D8">
        <w:rPr>
          <w:rFonts w:ascii="Proxima Nova Rg" w:hAnsi="Proxima Nova Rg"/>
          <w:color w:val="342B60"/>
        </w:rPr>
        <w:t>center</w:t>
      </w:r>
      <w:proofErr w:type="spellEnd"/>
      <w:r w:rsidRPr="16DA6A08" w:rsidR="005370D8">
        <w:rPr>
          <w:rFonts w:ascii="Proxima Nova Rg" w:hAnsi="Proxima Nova Rg"/>
          <w:color w:val="342B60"/>
        </w:rPr>
        <w:t xml:space="preserve"> to </w:t>
      </w:r>
      <w:proofErr w:type="spellStart"/>
      <w:r w:rsidRPr="16DA6A08" w:rsidR="005370D8">
        <w:rPr>
          <w:rFonts w:ascii="Proxima Nova Rg" w:hAnsi="Proxima Nova Rg"/>
          <w:color w:val="342B60"/>
        </w:rPr>
        <w:t>Hessnery</w:t>
      </w:r>
      <w:proofErr w:type="spellEnd"/>
      <w:r w:rsidRPr="16DA6A08" w:rsidR="005370D8">
        <w:rPr>
          <w:rFonts w:ascii="Proxima Nova Rg" w:hAnsi="Proxima Nova Rg"/>
          <w:color w:val="342B60"/>
        </w:rPr>
        <w:t xml:space="preserve"> hostel)</w:t>
      </w:r>
      <w:r w:rsidRPr="16DA6A08">
        <w:rPr>
          <w:rFonts w:ascii="Proxima Nova Rg" w:hAnsi="Proxima Nova Rg"/>
          <w:color w:val="342B60"/>
        </w:rPr>
        <w:t xml:space="preserve">. We will provide you with </w:t>
      </w:r>
      <w:proofErr w:type="gramStart"/>
      <w:r w:rsidRPr="16DA6A08">
        <w:rPr>
          <w:rFonts w:ascii="Proxima Nova Rg" w:hAnsi="Proxima Nova Rg"/>
          <w:color w:val="342B60"/>
        </w:rPr>
        <w:t>a</w:t>
      </w:r>
      <w:proofErr w:type="gramEnd"/>
      <w:r w:rsidRPr="16DA6A08">
        <w:rPr>
          <w:rFonts w:ascii="Proxima Nova Rg" w:hAnsi="Proxima Nova Rg"/>
          <w:color w:val="342B60"/>
        </w:rPr>
        <w:t xml:space="preserve"> unlimited public transportation card</w:t>
      </w:r>
      <w:r w:rsidRPr="16DA6A08" w:rsidR="16259E09">
        <w:rPr>
          <w:rFonts w:ascii="Proxima Nova Rg" w:hAnsi="Proxima Nova Rg"/>
          <w:color w:val="342B60"/>
        </w:rPr>
        <w:t xml:space="preserve"> (</w:t>
      </w:r>
      <w:proofErr w:type="spellStart"/>
      <w:r w:rsidRPr="16DA6A08" w:rsidR="16259E09">
        <w:rPr>
          <w:rFonts w:ascii="Proxima Nova Rg" w:hAnsi="Proxima Nova Rg"/>
          <w:color w:val="342B60"/>
        </w:rPr>
        <w:t>Ühiskaart</w:t>
      </w:r>
      <w:proofErr w:type="spellEnd"/>
      <w:r w:rsidRPr="16DA6A08" w:rsidR="16259E09">
        <w:rPr>
          <w:rFonts w:ascii="Proxima Nova Rg" w:hAnsi="Proxima Nova Rg"/>
          <w:color w:val="342B60"/>
        </w:rPr>
        <w:t>)</w:t>
      </w:r>
      <w:r w:rsidRPr="16DA6A08">
        <w:rPr>
          <w:rFonts w:ascii="Proxima Nova Rg" w:hAnsi="Proxima Nova Rg"/>
          <w:color w:val="342B60"/>
        </w:rPr>
        <w:t xml:space="preserve"> on the first day </w:t>
      </w:r>
      <w:r w:rsidRPr="16DA6A08" w:rsidR="005370D8">
        <w:rPr>
          <w:rFonts w:ascii="Proxima Nova Rg" w:hAnsi="Proxima Nova Rg"/>
          <w:color w:val="342B60"/>
        </w:rPr>
        <w:t xml:space="preserve">during the </w:t>
      </w:r>
      <w:r w:rsidRPr="16DA6A08">
        <w:rPr>
          <w:rFonts w:ascii="Proxima Nova Rg" w:hAnsi="Proxima Nova Rg"/>
          <w:color w:val="342B60"/>
        </w:rPr>
        <w:t>briefing</w:t>
      </w:r>
      <w:r w:rsidRPr="16DA6A08" w:rsidR="005370D8">
        <w:rPr>
          <w:rFonts w:ascii="Proxima Nova Rg" w:hAnsi="Proxima Nova Rg"/>
          <w:color w:val="342B60"/>
        </w:rPr>
        <w:t xml:space="preserve"> session</w:t>
      </w:r>
      <w:r w:rsidRPr="16DA6A08">
        <w:rPr>
          <w:rFonts w:ascii="Proxima Nova Rg" w:hAnsi="Proxima Nova Rg"/>
          <w:color w:val="342B60"/>
        </w:rPr>
        <w:t xml:space="preserve">. </w:t>
      </w:r>
    </w:p>
    <w:p w:rsidR="63F164E8" w:rsidP="16DA6A08" w:rsidRDefault="63F164E8" w14:paraId="0539E98B" w14:textId="77F9AA7F">
      <w:pPr>
        <w:spacing w:line="360" w:lineRule="auto"/>
        <w:jc w:val="both"/>
      </w:pPr>
      <w:r w:rsidR="63F164E8">
        <w:drawing>
          <wp:inline wp14:editId="4D6962C4" wp14:anchorId="675FEE5D">
            <wp:extent cx="1635654" cy="1047750"/>
            <wp:effectExtent l="0" t="0" r="0" b="0"/>
            <wp:docPr id="856283980" name="Picture 856283980" title=""/>
            <wp:cNvGraphicFramePr>
              <a:graphicFrameLocks noChangeAspect="1"/>
            </wp:cNvGraphicFramePr>
            <a:graphic>
              <a:graphicData uri="http://schemas.openxmlformats.org/drawingml/2006/picture">
                <pic:pic>
                  <pic:nvPicPr>
                    <pic:cNvPr id="0" name="Picture 856283980"/>
                    <pic:cNvPicPr/>
                  </pic:nvPicPr>
                  <pic:blipFill>
                    <a:blip r:embed="R322be7ae238648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635654" cy="1047750"/>
                    </a:xfrm>
                    <a:prstGeom prst="rect">
                      <a:avLst/>
                    </a:prstGeom>
                  </pic:spPr>
                </pic:pic>
              </a:graphicData>
            </a:graphic>
          </wp:inline>
        </w:drawing>
      </w:r>
    </w:p>
    <w:p w:rsidR="3B9F8983" w:rsidP="70F6DF63" w:rsidRDefault="3B9F8983" w14:paraId="391AC48E" w14:textId="18D33EF0">
      <w:pPr>
        <w:spacing w:line="360" w:lineRule="auto"/>
        <w:jc w:val="both"/>
      </w:pPr>
      <w:r w:rsidR="3B9F8983">
        <w:rPr/>
        <w:t>or</w:t>
      </w:r>
    </w:p>
    <w:p w:rsidR="3B9F8983" w:rsidP="70F6DF63" w:rsidRDefault="3B9F8983" w14:paraId="06B3D2FF" w14:textId="39C42393">
      <w:pPr>
        <w:spacing w:line="360" w:lineRule="auto"/>
        <w:jc w:val="both"/>
      </w:pPr>
      <w:r w:rsidR="3B9F8983">
        <w:drawing>
          <wp:inline wp14:editId="164193AA" wp14:anchorId="5E3FD2B9">
            <wp:extent cx="3114675" cy="2076450"/>
            <wp:effectExtent l="0" t="0" r="0" b="0"/>
            <wp:docPr id="62288756" name="" title=""/>
            <wp:cNvGraphicFramePr>
              <a:graphicFrameLocks noChangeAspect="1"/>
            </wp:cNvGraphicFramePr>
            <a:graphic>
              <a:graphicData uri="http://schemas.openxmlformats.org/drawingml/2006/picture">
                <pic:pic>
                  <pic:nvPicPr>
                    <pic:cNvPr id="0" name=""/>
                    <pic:cNvPicPr/>
                  </pic:nvPicPr>
                  <pic:blipFill>
                    <a:blip r:embed="Rf71b7ff0099644bc">
                      <a:extLst>
                        <a:ext xmlns:a="http://schemas.openxmlformats.org/drawingml/2006/main" uri="{28A0092B-C50C-407E-A947-70E740481C1C}">
                          <a14:useLocalDpi val="0"/>
                        </a:ext>
                      </a:extLst>
                    </a:blip>
                    <a:stretch>
                      <a:fillRect/>
                    </a:stretch>
                  </pic:blipFill>
                  <pic:spPr>
                    <a:xfrm>
                      <a:off x="0" y="0"/>
                      <a:ext cx="3114675" cy="2076450"/>
                    </a:xfrm>
                    <a:prstGeom prst="rect">
                      <a:avLst/>
                    </a:prstGeom>
                  </pic:spPr>
                </pic:pic>
              </a:graphicData>
            </a:graphic>
          </wp:inline>
        </w:drawing>
      </w:r>
    </w:p>
    <w:p w:rsidRPr="005370D8" w:rsidR="005370D8" w:rsidP="005370D8" w:rsidRDefault="005370D8" w14:paraId="1793EF53" w14:textId="62FACB84">
      <w:pPr>
        <w:pStyle w:val="LeadInText"/>
        <w:spacing w:line="360" w:lineRule="auto"/>
        <w:jc w:val="both"/>
        <w:rPr>
          <w:rFonts w:ascii="Proxima Nova Rg" w:hAnsi="Proxima Nova Rg"/>
          <w:color w:val="342B60"/>
        </w:rPr>
      </w:pPr>
      <w:r w:rsidRPr="005370D8">
        <w:rPr>
          <w:rFonts w:ascii="Proxima Nova Rg" w:hAnsi="Proxima Nova Rg"/>
          <w:noProof/>
          <w:color w:val="342B60"/>
        </w:rPr>
        <w:drawing>
          <wp:anchor distT="0" distB="0" distL="114300" distR="114300" simplePos="0" relativeHeight="251666432" behindDoc="1" locked="0" layoutInCell="1" allowOverlap="1" wp14:anchorId="39FE3111" wp14:editId="3EB52909">
            <wp:simplePos x="0" y="0"/>
            <wp:positionH relativeFrom="margin">
              <wp:align>right</wp:align>
            </wp:positionH>
            <wp:positionV relativeFrom="paragraph">
              <wp:posOffset>10160</wp:posOffset>
            </wp:positionV>
            <wp:extent cx="2413406" cy="1609725"/>
            <wp:effectExtent l="0" t="0" r="6350" b="0"/>
            <wp:wrapTight wrapText="bothSides">
              <wp:wrapPolygon edited="0">
                <wp:start x="0" y="0"/>
                <wp:lineTo x="0" y="21217"/>
                <wp:lineTo x="21486" y="21217"/>
                <wp:lineTo x="21486" y="0"/>
                <wp:lineTo x="0" y="0"/>
              </wp:wrapPolygon>
            </wp:wrapTight>
            <wp:docPr id="266878658" name="Pilt 2" descr="Validaatori kasutamine | Tall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atori kasutamine | Tallin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3406" cy="1609725"/>
                    </a:xfrm>
                    <a:prstGeom prst="rect">
                      <a:avLst/>
                    </a:prstGeom>
                    <a:noFill/>
                    <a:ln>
                      <a:noFill/>
                    </a:ln>
                  </pic:spPr>
                </pic:pic>
              </a:graphicData>
            </a:graphic>
          </wp:anchor>
        </w:drawing>
      </w:r>
      <w:r w:rsidRPr="005370D8">
        <w:rPr>
          <w:rFonts w:ascii="Proxima Nova Rg" w:hAnsi="Proxima Nova Rg"/>
          <w:color w:val="342B60"/>
        </w:rPr>
        <w:t>You can enter bus/tram from any door. For validation look for orange-</w:t>
      </w:r>
      <w:proofErr w:type="spellStart"/>
      <w:r w:rsidRPr="005370D8">
        <w:rPr>
          <w:rFonts w:ascii="Proxima Nova Rg" w:hAnsi="Proxima Nova Rg"/>
          <w:color w:val="342B60"/>
        </w:rPr>
        <w:t>colored</w:t>
      </w:r>
      <w:proofErr w:type="spellEnd"/>
      <w:r w:rsidRPr="005370D8">
        <w:rPr>
          <w:rFonts w:ascii="Proxima Nova Rg" w:hAnsi="Proxima Nova Rg"/>
          <w:color w:val="342B60"/>
        </w:rPr>
        <w:t xml:space="preserve"> box near the door. You need to </w:t>
      </w:r>
      <w:proofErr w:type="spellStart"/>
      <w:r w:rsidRPr="005370D8">
        <w:rPr>
          <w:rFonts w:ascii="Proxima Nova Rg" w:hAnsi="Proxima Nova Rg"/>
          <w:color w:val="342B60"/>
        </w:rPr>
        <w:t>beep</w:t>
      </w:r>
      <w:proofErr w:type="spellEnd"/>
      <w:r w:rsidRPr="005370D8">
        <w:rPr>
          <w:rFonts w:ascii="Proxima Nova Rg" w:hAnsi="Proxima Nova Rg"/>
          <w:color w:val="342B60"/>
        </w:rPr>
        <w:t xml:space="preserve"> your card once</w:t>
      </w:r>
      <w:r>
        <w:rPr>
          <w:rFonts w:ascii="Proxima Nova Rg" w:hAnsi="Proxima Nova Rg"/>
          <w:color w:val="342B60"/>
        </w:rPr>
        <w:t xml:space="preserve"> u</w:t>
      </w:r>
      <w:r w:rsidRPr="005370D8">
        <w:rPr>
          <w:rFonts w:ascii="Proxima Nova Rg" w:hAnsi="Proxima Nova Rg"/>
          <w:color w:val="342B60"/>
        </w:rPr>
        <w:t xml:space="preserve">pon each entry to every vehicle you use. Don’t beep it when you leave the bus. </w:t>
      </w:r>
    </w:p>
    <w:p w:rsidRPr="005370D8" w:rsidR="005370D8" w:rsidP="005370D8" w:rsidRDefault="005370D8" w14:paraId="2150F61B" w14:textId="77777777">
      <w:pPr>
        <w:pStyle w:val="LeadInText"/>
        <w:spacing w:line="360" w:lineRule="auto"/>
        <w:jc w:val="both"/>
        <w:rPr>
          <w:rFonts w:ascii="Proxima Nova Rg" w:hAnsi="Proxima Nova Rg"/>
          <w:color w:val="342B60"/>
        </w:rPr>
      </w:pPr>
      <w:r w:rsidRPr="005370D8">
        <w:rPr>
          <w:rFonts w:ascii="Proxima Nova Rg" w:hAnsi="Proxima Nova Rg"/>
          <w:color w:val="342B60"/>
        </w:rPr>
        <w:t xml:space="preserve">In an unlikely event of ticket-check the whole bus will be stopped between two bus-stops, </w:t>
      </w:r>
      <w:proofErr w:type="spellStart"/>
      <w:r w:rsidRPr="005370D8">
        <w:rPr>
          <w:rFonts w:ascii="Proxima Nova Rg" w:hAnsi="Proxima Nova Rg"/>
          <w:color w:val="342B60"/>
        </w:rPr>
        <w:t>offcials</w:t>
      </w:r>
      <w:proofErr w:type="spellEnd"/>
      <w:r w:rsidRPr="005370D8">
        <w:rPr>
          <w:rFonts w:ascii="Proxima Nova Rg" w:hAnsi="Proxima Nova Rg"/>
          <w:color w:val="342B60"/>
        </w:rPr>
        <w:t xml:space="preserve"> in green suits will enter and ask for each persons’ ticket. You need to present this green </w:t>
      </w:r>
      <w:proofErr w:type="gramStart"/>
      <w:r w:rsidRPr="005370D8">
        <w:rPr>
          <w:rFonts w:ascii="Proxima Nova Rg" w:hAnsi="Proxima Nova Rg"/>
          <w:color w:val="342B60"/>
        </w:rPr>
        <w:t>card</w:t>
      </w:r>
      <w:proofErr w:type="gramEnd"/>
      <w:r w:rsidRPr="005370D8">
        <w:rPr>
          <w:rFonts w:ascii="Proxima Nova Rg" w:hAnsi="Proxima Nova Rg"/>
          <w:color w:val="342B60"/>
        </w:rPr>
        <w:t xml:space="preserve"> and they check with their scanner-reader if you have validated your ride. </w:t>
      </w:r>
    </w:p>
    <w:p w:rsidRPr="00AC383A" w:rsidR="00D84FEF" w:rsidP="00D84FEF" w:rsidRDefault="005370D8" w14:paraId="2043939A" w14:textId="365685DD">
      <w:pPr>
        <w:pStyle w:val="LeadInText"/>
        <w:spacing w:line="360" w:lineRule="auto"/>
        <w:jc w:val="both"/>
        <w:rPr>
          <w:rFonts w:ascii="Proxima Nova Rg" w:hAnsi="Proxima Nova Rg"/>
          <w:color w:val="342B60"/>
        </w:rPr>
      </w:pPr>
      <w:r>
        <w:rPr>
          <w:rFonts w:ascii="Proxima Nova Rg" w:hAnsi="Proxima Nova Rg"/>
          <w:color w:val="342B60"/>
        </w:rPr>
        <w:t>If you want to explore the city before you get your travel card, you</w:t>
      </w:r>
      <w:r w:rsidRPr="00AC383A" w:rsidR="00D84FEF">
        <w:rPr>
          <w:rFonts w:ascii="Proxima Nova Rg" w:hAnsi="Proxima Nova Rg"/>
          <w:color w:val="342B60"/>
        </w:rPr>
        <w:t xml:space="preserve"> can use your contactless bank card to validate 1hour ticket from the validator on the first door entrance.</w:t>
      </w:r>
    </w:p>
    <w:p w:rsidRPr="00AC383A" w:rsidR="00D84FEF" w:rsidP="005370D8" w:rsidRDefault="00D84FEF" w14:paraId="23B0D9CA" w14:textId="00EF3A85">
      <w:pPr>
        <w:pStyle w:val="LeadInText"/>
        <w:spacing w:after="0" w:line="360" w:lineRule="auto"/>
        <w:jc w:val="both"/>
        <w:rPr>
          <w:rFonts w:ascii="Proxima Nova Rg" w:hAnsi="Proxima Nova Rg"/>
          <w:color w:val="342B60"/>
        </w:rPr>
      </w:pPr>
      <w:r w:rsidRPr="00AC383A">
        <w:rPr>
          <w:rFonts w:ascii="Proxima Nova Rg" w:hAnsi="Proxima Nova Rg"/>
          <w:color w:val="342B60"/>
        </w:rPr>
        <w:t>Read more about ticket information</w:t>
      </w:r>
      <w:hyperlink w:history="1" r:id="rId19">
        <w:r w:rsidRPr="00AC383A">
          <w:rPr>
            <w:rFonts w:ascii="Proxima Nova Rg" w:hAnsi="Proxima Nova Rg"/>
            <w:color w:val="342B60"/>
          </w:rPr>
          <w:t xml:space="preserve"> </w:t>
        </w:r>
        <w:r w:rsidRPr="00AC383A">
          <w:rPr>
            <w:rStyle w:val="Hyperlink"/>
            <w:rFonts w:ascii="Proxima Nova Rg" w:hAnsi="Proxima Nova Rg"/>
            <w:b/>
            <w:bCs/>
            <w:color w:val="E4067E"/>
          </w:rPr>
          <w:t>here</w:t>
        </w:r>
      </w:hyperlink>
    </w:p>
    <w:p w:rsidR="00D84FEF" w:rsidP="005370D8" w:rsidRDefault="00D84FEF" w14:paraId="027A6CAE" w14:textId="42A9188E">
      <w:pPr>
        <w:pStyle w:val="LeadInText"/>
        <w:spacing w:after="0" w:line="360" w:lineRule="auto"/>
        <w:jc w:val="both"/>
        <w:rPr>
          <w:rFonts w:ascii="Proxima Nova Rg" w:hAnsi="Proxima Nova Rg"/>
        </w:rPr>
      </w:pPr>
      <w:r w:rsidRPr="16DA6A08">
        <w:rPr>
          <w:rFonts w:ascii="Proxima Nova Rg" w:hAnsi="Proxima Nova Rg"/>
          <w:color w:val="342B60"/>
        </w:rPr>
        <w:t xml:space="preserve">Bus schedules are </w:t>
      </w:r>
      <w:hyperlink w:anchor="tallinna-linn/map/en" r:id="rId20">
        <w:r w:rsidRPr="16DA6A08">
          <w:rPr>
            <w:rStyle w:val="Hyperlink"/>
            <w:rFonts w:ascii="Proxima Nova Rg" w:hAnsi="Proxima Nova Rg"/>
            <w:b/>
            <w:bCs/>
            <w:color w:val="E4067E"/>
          </w:rPr>
          <w:t>here</w:t>
        </w:r>
      </w:hyperlink>
    </w:p>
    <w:p w:rsidR="77147A1E" w:rsidP="16DA6A08" w:rsidRDefault="77147A1E" w14:paraId="41137E0C" w14:textId="4F9442C6">
      <w:pPr>
        <w:pStyle w:val="LeadInText"/>
        <w:spacing w:after="0" w:line="360" w:lineRule="auto"/>
        <w:jc w:val="both"/>
        <w:rPr>
          <w:rFonts w:ascii="Proxima Nova Rg" w:hAnsi="Proxima Nova Rg"/>
          <w:b/>
          <w:bCs/>
          <w:color w:val="E4067E"/>
        </w:rPr>
      </w:pPr>
      <w:r w:rsidRPr="16DA6A08">
        <w:rPr>
          <w:rFonts w:ascii="Proxima Nova Rg" w:hAnsi="Proxima Nova Rg"/>
          <w:b/>
          <w:bCs/>
          <w:color w:val="E4067E"/>
        </w:rPr>
        <w:t>Journey planner is</w:t>
      </w:r>
      <w:r w:rsidRPr="00243DF0">
        <w:rPr>
          <w:rStyle w:val="Hyperlink"/>
          <w:color w:val="E4067E"/>
        </w:rPr>
        <w:t xml:space="preserve"> </w:t>
      </w:r>
      <w:hyperlink w:history="1" r:id="rId21">
        <w:r w:rsidRPr="00243DF0">
          <w:rPr>
            <w:rStyle w:val="Hyperlink"/>
            <w:rFonts w:ascii="Proxima Nova Rg" w:hAnsi="Proxima Nova Rg"/>
            <w:b/>
            <w:bCs/>
            <w:color w:val="E4067E"/>
          </w:rPr>
          <w:t>here</w:t>
        </w:r>
      </w:hyperlink>
      <w:r w:rsidRPr="00243DF0">
        <w:rPr>
          <w:rFonts w:asciiTheme="minorHAnsi" w:hAnsiTheme="minorHAnsi"/>
          <w:b/>
          <w:bCs/>
          <w:color w:val="467886"/>
          <w:u w:val="single"/>
        </w:rPr>
        <w:t xml:space="preserve"> </w:t>
      </w:r>
    </w:p>
    <w:p w:rsidR="16DA6A08" w:rsidP="16DA6A08" w:rsidRDefault="16DA6A08" w14:paraId="07748CEA" w14:textId="1C089BEC">
      <w:pPr>
        <w:pStyle w:val="LeadInText"/>
        <w:spacing w:after="0" w:line="360" w:lineRule="auto"/>
        <w:jc w:val="both"/>
        <w:rPr>
          <w:rFonts w:ascii="Proxima Nova Rg" w:hAnsi="Proxima Nova Rg"/>
          <w:b/>
          <w:bCs/>
          <w:color w:val="E4067E"/>
        </w:rPr>
      </w:pPr>
    </w:p>
    <w:p w:rsidRPr="00AC383A" w:rsidR="005370D8" w:rsidP="005370D8" w:rsidRDefault="005370D8" w14:paraId="2C2BEB54" w14:textId="77777777">
      <w:pPr>
        <w:pStyle w:val="LeadInText"/>
        <w:spacing w:after="0" w:line="360" w:lineRule="auto"/>
        <w:jc w:val="both"/>
        <w:rPr>
          <w:rFonts w:ascii="Proxima Nova Rg" w:hAnsi="Proxima Nova Rg"/>
          <w:color w:val="342B60"/>
        </w:rPr>
      </w:pPr>
    </w:p>
    <w:p w:rsidRPr="00AC383A" w:rsidR="00D84FEF" w:rsidP="00D84FEF" w:rsidRDefault="00D84FEF" w14:paraId="214CF4BF" w14:textId="4811C784">
      <w:pPr>
        <w:spacing w:line="360" w:lineRule="auto"/>
        <w:rPr>
          <w:rFonts w:ascii="Proxima Nova Rg" w:hAnsi="Proxima Nova Rg"/>
          <w:color w:val="342B60"/>
          <w:sz w:val="24"/>
          <w:szCs w:val="24"/>
          <w:lang w:val="en-GB"/>
        </w:rPr>
      </w:pPr>
      <w:r w:rsidRPr="16DA6A08">
        <w:rPr>
          <w:rFonts w:ascii="Proxima Nova Rg" w:hAnsi="Proxima Nova Rg"/>
          <w:color w:val="342B60"/>
          <w:sz w:val="24"/>
          <w:szCs w:val="24"/>
          <w:lang w:val="en-GB"/>
        </w:rPr>
        <w:t xml:space="preserve">Locals use </w:t>
      </w:r>
      <w:hyperlink r:id="rId22">
        <w:r w:rsidRPr="16DA6A08">
          <w:rPr>
            <w:rStyle w:val="Hyperlink"/>
            <w:rFonts w:ascii="Proxima Nova Rg" w:hAnsi="Proxima Nova Rg"/>
            <w:b/>
            <w:bCs/>
            <w:color w:val="E4067E"/>
            <w:sz w:val="24"/>
            <w:szCs w:val="24"/>
            <w:lang w:val="en-GB"/>
          </w:rPr>
          <w:t>Bolt app</w:t>
        </w:r>
      </w:hyperlink>
      <w:r w:rsidRPr="16DA6A08">
        <w:rPr>
          <w:rFonts w:ascii="Proxima Nova Rg" w:hAnsi="Proxima Nova Rg"/>
          <w:b/>
          <w:bCs/>
          <w:color w:val="E4067E"/>
          <w:sz w:val="24"/>
          <w:szCs w:val="24"/>
          <w:lang w:val="en-GB"/>
        </w:rPr>
        <w:t xml:space="preserve"> </w:t>
      </w:r>
      <w:r w:rsidRPr="16DA6A08">
        <w:rPr>
          <w:rFonts w:ascii="Proxima Nova Rg" w:hAnsi="Proxima Nova Rg"/>
          <w:color w:val="342B60"/>
          <w:sz w:val="24"/>
          <w:szCs w:val="24"/>
          <w:lang w:val="en-GB"/>
        </w:rPr>
        <w:t xml:space="preserve">for taxi, </w:t>
      </w:r>
      <w:proofErr w:type="gramStart"/>
      <w:r w:rsidRPr="16DA6A08">
        <w:rPr>
          <w:rFonts w:ascii="Proxima Nova Rg" w:hAnsi="Proxima Nova Rg"/>
          <w:color w:val="342B60"/>
          <w:sz w:val="24"/>
          <w:szCs w:val="24"/>
          <w:lang w:val="en-GB"/>
        </w:rPr>
        <w:t>and also</w:t>
      </w:r>
      <w:proofErr w:type="gramEnd"/>
      <w:r w:rsidRPr="16DA6A08">
        <w:rPr>
          <w:rFonts w:ascii="Proxima Nova Rg" w:hAnsi="Proxima Nova Rg"/>
          <w:color w:val="342B60"/>
          <w:sz w:val="24"/>
          <w:szCs w:val="24"/>
          <w:lang w:val="en-GB"/>
        </w:rPr>
        <w:t xml:space="preserve"> car and scooter rental. Also </w:t>
      </w:r>
      <w:hyperlink w:anchor="pll_switcher" r:id="rId23">
        <w:r w:rsidRPr="16DA6A08">
          <w:rPr>
            <w:rStyle w:val="Hyperlink"/>
            <w:rFonts w:ascii="Proxima Nova Rg" w:hAnsi="Proxima Nova Rg"/>
            <w:b/>
            <w:bCs/>
            <w:color w:val="E4067E"/>
            <w:sz w:val="24"/>
            <w:szCs w:val="24"/>
            <w:lang w:val="en-GB"/>
          </w:rPr>
          <w:t>Tuul app</w:t>
        </w:r>
      </w:hyperlink>
      <w:r w:rsidRPr="16DA6A08">
        <w:rPr>
          <w:rFonts w:ascii="Proxima Nova Rg" w:hAnsi="Proxima Nova Rg"/>
          <w:color w:val="342B60"/>
          <w:sz w:val="24"/>
          <w:szCs w:val="24"/>
          <w:lang w:val="en-GB"/>
        </w:rPr>
        <w:t xml:space="preserve"> for Tuul scooters. </w:t>
      </w:r>
      <w:hyperlink w:history="1" r:id="rId24">
        <w:r w:rsidRPr="00243DF0" w:rsidR="0F2052C5">
          <w:rPr>
            <w:rStyle w:val="Hyperlink"/>
            <w:rFonts w:ascii="Proxima Nova Rg" w:hAnsi="Proxima Nova Rg" w:eastAsiaTheme="minorEastAsia"/>
            <w:b/>
            <w:bCs/>
            <w:color w:val="E4067E"/>
            <w:kern w:val="0"/>
            <w:sz w:val="24"/>
            <w:szCs w:val="24"/>
            <w:lang w:val="en-GB"/>
            <w14:ligatures w14:val="none"/>
          </w:rPr>
          <w:t>And Ride Mobility</w:t>
        </w:r>
      </w:hyperlink>
      <w:r w:rsidRPr="16DA6A08" w:rsidR="0F2052C5">
        <w:rPr>
          <w:rFonts w:ascii="Proxima Nova Rg" w:hAnsi="Proxima Nova Rg"/>
          <w:color w:val="342B60"/>
          <w:sz w:val="24"/>
          <w:szCs w:val="24"/>
          <w:lang w:val="en-GB"/>
        </w:rPr>
        <w:t xml:space="preserve"> for mopeds. </w:t>
      </w:r>
      <w:r w:rsidRPr="16DA6A08">
        <w:rPr>
          <w:rFonts w:ascii="Proxima Nova Rg" w:hAnsi="Proxima Nova Rg"/>
          <w:color w:val="342B60"/>
          <w:sz w:val="24"/>
          <w:szCs w:val="24"/>
          <w:lang w:val="en-GB"/>
        </w:rPr>
        <w:t xml:space="preserve">These scooters are available on most parts of the campus and all over the city. </w:t>
      </w:r>
    </w:p>
    <w:p w:rsidRPr="00D84FEF" w:rsidR="00D84FEF" w:rsidP="00D84FEF" w:rsidRDefault="00D84FEF" w14:paraId="20560E2B" w14:textId="62DDC0F6">
      <w:r w:rsidRPr="00D84FEF">
        <w:rPr>
          <w:rFonts w:ascii="Proxima Nova Rg" w:hAnsi="Proxima Nova Rg"/>
          <w:noProof/>
          <w:color w:val="342B60"/>
          <w:lang w:val="en-GB"/>
        </w:rPr>
        <w:lastRenderedPageBreak/>
        <w:drawing>
          <wp:inline distT="0" distB="0" distL="0" distR="0" wp14:anchorId="28022D64" wp14:editId="37EA6435">
            <wp:extent cx="2841266" cy="1598212"/>
            <wp:effectExtent l="133350" t="114300" r="130810" b="173990"/>
            <wp:docPr id="2037421330" name="Pilt 1" descr="Several scooters parked on a sidewal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21330" name="Pilt 1" descr="Several scooters parked on a sidewalk&#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3592" cy="1610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84FEF">
        <w:rPr>
          <w:rFonts w:ascii="Proxima Nova Rg" w:hAnsi="Proxima Nova Rg"/>
          <w:noProof/>
          <w:color w:val="342B60"/>
          <w:lang w:val="en-GB"/>
        </w:rPr>
        <w:drawing>
          <wp:inline distT="0" distB="0" distL="0" distR="0" wp14:anchorId="2C5B67E2" wp14:editId="78B7A2B8">
            <wp:extent cx="1128838" cy="2095979"/>
            <wp:effectExtent l="0" t="0" r="0" b="0"/>
            <wp:docPr id="897888909" name="Pilt 2"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909" name="Pilt 2" descr="A screen shot of a phon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42671" cy="2121664"/>
                    </a:xfrm>
                    <a:prstGeom prst="rect">
                      <a:avLst/>
                    </a:prstGeom>
                    <a:noFill/>
                  </pic:spPr>
                </pic:pic>
              </a:graphicData>
            </a:graphic>
          </wp:inline>
        </w:drawing>
      </w:r>
      <w:r w:rsidR="624DBCD0">
        <w:rPr>
          <w:noProof/>
        </w:rPr>
        <w:drawing>
          <wp:inline distT="0" distB="0" distL="0" distR="0" wp14:anchorId="1025E5C8" wp14:editId="4E451FB4">
            <wp:extent cx="2761436" cy="1725898"/>
            <wp:effectExtent l="171450" t="152400" r="153670" b="198755"/>
            <wp:docPr id="1270017763" name="Picture 127001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761436" cy="1725898"/>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70D8" w:rsidP="00D84FEF" w:rsidRDefault="00D84FEF" w14:paraId="2439798C" w14:textId="77777777">
      <w:pPr>
        <w:spacing w:line="360" w:lineRule="auto"/>
        <w:rPr>
          <w:rFonts w:ascii="Proxima Nova Rg" w:hAnsi="Proxima Nova Rg"/>
          <w:color w:val="342B60"/>
          <w:sz w:val="24"/>
          <w:szCs w:val="24"/>
          <w:lang w:val="en-GB"/>
        </w:rPr>
      </w:pPr>
      <w:r w:rsidRPr="00AC383A">
        <w:rPr>
          <w:rFonts w:ascii="Proxima Nova Rg" w:hAnsi="Proxima Nova Rg"/>
          <w:color w:val="342B60"/>
          <w:sz w:val="24"/>
          <w:szCs w:val="24"/>
          <w:lang w:val="en-GB"/>
        </w:rPr>
        <w:t xml:space="preserve">If you want a regular taxi then </w:t>
      </w:r>
      <w:hyperlink w:history="1" r:id="rId28">
        <w:proofErr w:type="spellStart"/>
        <w:r w:rsidRPr="00AC383A">
          <w:rPr>
            <w:rStyle w:val="Hyperlink"/>
            <w:rFonts w:ascii="Proxima Nova Rg" w:hAnsi="Proxima Nova Rg"/>
            <w:b/>
            <w:bCs/>
            <w:color w:val="E4067E"/>
            <w:sz w:val="24"/>
            <w:szCs w:val="24"/>
            <w:lang w:val="en-GB"/>
          </w:rPr>
          <w:t>Forus</w:t>
        </w:r>
        <w:proofErr w:type="spellEnd"/>
      </w:hyperlink>
      <w:r w:rsidRPr="00AC383A">
        <w:rPr>
          <w:rFonts w:ascii="Proxima Nova Rg" w:hAnsi="Proxima Nova Rg"/>
          <w:b/>
          <w:bCs/>
          <w:color w:val="E4067E"/>
          <w:sz w:val="24"/>
          <w:szCs w:val="24"/>
          <w:u w:val="single"/>
          <w:lang w:val="en-GB"/>
        </w:rPr>
        <w:t xml:space="preserve"> </w:t>
      </w:r>
      <w:r w:rsidRPr="00AC383A">
        <w:rPr>
          <w:rFonts w:ascii="Proxima Nova Rg" w:hAnsi="Proxima Nova Rg"/>
          <w:color w:val="342B60"/>
          <w:sz w:val="24"/>
          <w:szCs w:val="24"/>
          <w:lang w:val="en-GB"/>
        </w:rPr>
        <w:t xml:space="preserve">is the biggest company, their dispatchers speak </w:t>
      </w:r>
      <w:proofErr w:type="gramStart"/>
      <w:r w:rsidRPr="00AC383A">
        <w:rPr>
          <w:rFonts w:ascii="Proxima Nova Rg" w:hAnsi="Proxima Nova Rg"/>
          <w:color w:val="342B60"/>
          <w:sz w:val="24"/>
          <w:szCs w:val="24"/>
          <w:lang w:val="en-GB"/>
        </w:rPr>
        <w:t>English</w:t>
      </w:r>
      <w:proofErr w:type="gramEnd"/>
      <w:r w:rsidRPr="00AC383A">
        <w:rPr>
          <w:rFonts w:ascii="Proxima Nova Rg" w:hAnsi="Proxima Nova Rg"/>
          <w:color w:val="342B60"/>
          <w:sz w:val="24"/>
          <w:szCs w:val="24"/>
          <w:lang w:val="en-GB"/>
        </w:rPr>
        <w:t xml:space="preserve"> and the drivers are trustworthy and reliable. They also have cars in front of the airport waiting.</w:t>
      </w:r>
      <w:r w:rsidR="005370D8">
        <w:rPr>
          <w:rFonts w:ascii="Proxima Nova Rg" w:hAnsi="Proxima Nova Rg"/>
          <w:color w:val="342B60"/>
          <w:sz w:val="24"/>
          <w:szCs w:val="24"/>
          <w:lang w:val="en-GB"/>
        </w:rPr>
        <w:t xml:space="preserve"> </w:t>
      </w:r>
    </w:p>
    <w:p w:rsidR="005370D8" w:rsidP="00D84FEF" w:rsidRDefault="005370D8" w14:paraId="2748A7AE" w14:textId="7DEA6534">
      <w:pPr>
        <w:spacing w:line="360" w:lineRule="auto"/>
        <w:rPr>
          <w:rFonts w:ascii="Proxima Nova Rg" w:hAnsi="Proxima Nova Rg"/>
          <w:color w:val="342B60"/>
          <w:sz w:val="24"/>
          <w:szCs w:val="24"/>
          <w:lang w:val="en-GB"/>
        </w:rPr>
      </w:pPr>
      <w:r>
        <w:rPr>
          <w:rFonts w:ascii="Proxima Nova Rg" w:hAnsi="Proxima Nova Rg"/>
          <w:color w:val="342B60"/>
          <w:sz w:val="24"/>
          <w:szCs w:val="24"/>
          <w:lang w:val="en-GB"/>
        </w:rPr>
        <w:t xml:space="preserve">Bolt from the airport to </w:t>
      </w:r>
      <w:proofErr w:type="spellStart"/>
      <w:r>
        <w:rPr>
          <w:rFonts w:ascii="Proxima Nova Rg" w:hAnsi="Proxima Nova Rg"/>
          <w:color w:val="342B60"/>
          <w:sz w:val="24"/>
          <w:szCs w:val="24"/>
          <w:lang w:val="en-GB"/>
        </w:rPr>
        <w:t>Hessnery</w:t>
      </w:r>
      <w:proofErr w:type="spellEnd"/>
      <w:r>
        <w:rPr>
          <w:rFonts w:ascii="Proxima Nova Rg" w:hAnsi="Proxima Nova Rg"/>
          <w:color w:val="342B60"/>
          <w:sz w:val="24"/>
          <w:szCs w:val="24"/>
          <w:lang w:val="en-GB"/>
        </w:rPr>
        <w:t xml:space="preserve"> is around 15-25 euros (depending on the time of the day). </w:t>
      </w:r>
    </w:p>
    <w:p w:rsidR="005370D8" w:rsidP="00D84FEF" w:rsidRDefault="005370D8" w14:paraId="11D3EC63" w14:textId="243E1CFA">
      <w:pPr>
        <w:spacing w:line="360" w:lineRule="auto"/>
        <w:rPr>
          <w:rFonts w:ascii="Proxima Nova Rg" w:hAnsi="Proxima Nova Rg"/>
          <w:color w:val="342B60"/>
          <w:sz w:val="24"/>
          <w:szCs w:val="24"/>
          <w:lang w:val="en-GB"/>
        </w:rPr>
      </w:pPr>
      <w:r>
        <w:rPr>
          <w:rFonts w:ascii="Proxima Nova Rg" w:hAnsi="Proxima Nova Rg"/>
          <w:color w:val="342B60"/>
          <w:sz w:val="24"/>
          <w:szCs w:val="24"/>
          <w:lang w:val="en-GB"/>
        </w:rPr>
        <w:t xml:space="preserve">Depending on the arrival times we also try to organize transfer bus from the airport to the hostel if many students arrive at the same time. </w:t>
      </w:r>
      <w:r w:rsidRPr="005370D8">
        <w:rPr>
          <w:rFonts w:ascii="Proxima Nova Rg" w:hAnsi="Proxima Nova Rg"/>
          <w:b/>
          <w:bCs/>
          <w:color w:val="342B60"/>
          <w:sz w:val="24"/>
          <w:szCs w:val="24"/>
          <w:lang w:val="en-GB"/>
        </w:rPr>
        <w:t xml:space="preserve">If you know when you plan to arrive in </w:t>
      </w:r>
      <w:proofErr w:type="gramStart"/>
      <w:r w:rsidRPr="005370D8">
        <w:rPr>
          <w:rFonts w:ascii="Proxima Nova Rg" w:hAnsi="Proxima Nova Rg"/>
          <w:b/>
          <w:bCs/>
          <w:color w:val="342B60"/>
          <w:sz w:val="24"/>
          <w:szCs w:val="24"/>
          <w:lang w:val="en-GB"/>
        </w:rPr>
        <w:t>Tallinn</w:t>
      </w:r>
      <w:proofErr w:type="gramEnd"/>
      <w:r w:rsidRPr="005370D8">
        <w:rPr>
          <w:rFonts w:ascii="Proxima Nova Rg" w:hAnsi="Proxima Nova Rg"/>
          <w:b/>
          <w:bCs/>
          <w:color w:val="342B60"/>
          <w:sz w:val="24"/>
          <w:szCs w:val="24"/>
          <w:lang w:val="en-GB"/>
        </w:rPr>
        <w:t xml:space="preserve"> please let us know so we can start planning.</w:t>
      </w:r>
    </w:p>
    <w:p w:rsidRPr="00AC383A" w:rsidR="00AC383A" w:rsidP="00D84FEF" w:rsidRDefault="00AC383A" w14:paraId="48AF1481" w14:textId="77777777">
      <w:pPr>
        <w:spacing w:line="360" w:lineRule="auto"/>
        <w:rPr>
          <w:rFonts w:ascii="Proxima Nova Rg" w:hAnsi="Proxima Nova Rg"/>
          <w:color w:val="342B60"/>
          <w:sz w:val="24"/>
          <w:szCs w:val="24"/>
          <w:lang w:val="en-GB"/>
        </w:rPr>
      </w:pPr>
    </w:p>
    <w:p w:rsidR="00D84FEF" w:rsidP="00243DF0" w:rsidRDefault="005370D8" w14:paraId="63E05B13" w14:textId="41AAC860">
      <w:pPr>
        <w:pStyle w:val="Style3"/>
      </w:pPr>
      <w:r w:rsidRPr="00D84FEF">
        <w:lastRenderedPageBreak/>
        <w:drawing>
          <wp:anchor distT="0" distB="0" distL="114300" distR="114300" simplePos="0" relativeHeight="251664384" behindDoc="0" locked="0" layoutInCell="1" allowOverlap="1" wp14:anchorId="4952A41E" wp14:editId="3A5DB9A0">
            <wp:simplePos x="0" y="0"/>
            <wp:positionH relativeFrom="margin">
              <wp:align>left</wp:align>
            </wp:positionH>
            <wp:positionV relativeFrom="paragraph">
              <wp:posOffset>379730</wp:posOffset>
            </wp:positionV>
            <wp:extent cx="3236595" cy="3256915"/>
            <wp:effectExtent l="0" t="0" r="1905" b="635"/>
            <wp:wrapSquare wrapText="bothSides"/>
            <wp:docPr id="1300892264" name="Picture 1" descr="A map with a red line&#10;&#10;AI-generated content may be incorrect.">
              <a:extLst xmlns:a="http://schemas.openxmlformats.org/drawingml/2006/main">
                <a:ext uri="{FF2B5EF4-FFF2-40B4-BE49-F238E27FC236}">
                  <a16:creationId xmlns:a16="http://schemas.microsoft.com/office/drawing/2014/main" id="{DE0FB488-7065-40A1-1341-15074629D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2264" name="Picture 1" descr="A map with a red line&#10;&#10;AI-generated content may be incorrect.">
                      <a:extLst>
                        <a:ext uri="{FF2B5EF4-FFF2-40B4-BE49-F238E27FC236}">
                          <a16:creationId xmlns:a16="http://schemas.microsoft.com/office/drawing/2014/main" id="{DE0FB488-7065-40A1-1341-15074629D98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36595" cy="3256915"/>
                    </a:xfrm>
                    <a:prstGeom prst="rect">
                      <a:avLst/>
                    </a:prstGeom>
                    <a:noFill/>
                    <a:ln cap="flat">
                      <a:noFill/>
                    </a:ln>
                  </pic:spPr>
                </pic:pic>
              </a:graphicData>
            </a:graphic>
            <wp14:sizeRelH relativeFrom="page">
              <wp14:pctWidth>0</wp14:pctWidth>
            </wp14:sizeRelH>
            <wp14:sizeRelV relativeFrom="page">
              <wp14:pctHeight>0</wp14:pctHeight>
            </wp14:sizeRelV>
          </wp:anchor>
        </w:drawing>
      </w:r>
      <w:proofErr w:type="spellStart"/>
      <w:r w:rsidR="00D84FEF">
        <w:t>To</w:t>
      </w:r>
      <w:proofErr w:type="spellEnd"/>
      <w:r w:rsidR="00D84FEF">
        <w:t xml:space="preserve"> TalTech </w:t>
      </w:r>
      <w:proofErr w:type="spellStart"/>
      <w:r w:rsidR="00D84FEF">
        <w:t>campus</w:t>
      </w:r>
      <w:proofErr w:type="spellEnd"/>
    </w:p>
    <w:p w:rsidR="00D84FEF" w:rsidP="00D84FEF" w:rsidRDefault="005370D8" w14:paraId="2ECA6D27" w14:textId="5FCF59E6">
      <w:pPr>
        <w:pStyle w:val="LeadInText"/>
        <w:shd w:val="clear" w:color="auto" w:fill="FFFFFF" w:themeFill="background1"/>
        <w:spacing w:line="360" w:lineRule="auto"/>
        <w:jc w:val="both"/>
        <w:rPr>
          <w:rFonts w:ascii="Proxima Nova Rg" w:hAnsi="Proxima Nova Rg"/>
          <w:color w:val="002060"/>
        </w:rPr>
      </w:pPr>
      <w:r>
        <w:rPr>
          <w:rFonts w:ascii="Proxima Nova Rg" w:hAnsi="Proxima Nova Rg"/>
          <w:color w:val="342B60"/>
        </w:rPr>
        <w:t xml:space="preserve">There is a bus stop in from of the hostel for bus </w:t>
      </w:r>
      <w:proofErr w:type="spellStart"/>
      <w:r>
        <w:rPr>
          <w:rFonts w:ascii="Proxima Nova Rg" w:hAnsi="Proxima Nova Rg"/>
          <w:color w:val="342B60"/>
        </w:rPr>
        <w:t>n</w:t>
      </w:r>
      <w:proofErr w:type="spellEnd"/>
      <w:r w:rsidRPr="00D84FEF" w:rsidR="00D84FEF">
        <w:rPr>
          <w:rFonts w:ascii="Proxima Nova Rg" w:hAnsi="Proxima Nova Rg"/>
          <w:color w:val="342B60"/>
        </w:rPr>
        <w:t xml:space="preserve"> 10 and</w:t>
      </w:r>
      <w:r>
        <w:rPr>
          <w:rFonts w:ascii="Proxima Nova Rg" w:hAnsi="Proxima Nova Rg"/>
          <w:color w:val="342B60"/>
        </w:rPr>
        <w:t xml:space="preserve"> no</w:t>
      </w:r>
      <w:r w:rsidRPr="00D84FEF" w:rsidR="00D84FEF">
        <w:rPr>
          <w:rFonts w:ascii="Proxima Nova Rg" w:hAnsi="Proxima Nova Rg"/>
          <w:color w:val="342B60"/>
        </w:rPr>
        <w:t xml:space="preserve"> 27</w:t>
      </w:r>
      <w:r>
        <w:rPr>
          <w:rFonts w:ascii="Proxima Nova Rg" w:hAnsi="Proxima Nova Rg"/>
          <w:color w:val="342B60"/>
        </w:rPr>
        <w:t>.</w:t>
      </w:r>
      <w:r w:rsidRPr="00D84FEF" w:rsidR="00D84FEF">
        <w:rPr>
          <w:rFonts w:ascii="Proxima Nova Rg" w:hAnsi="Proxima Nova Rg"/>
          <w:color w:val="342B60"/>
        </w:rPr>
        <w:t xml:space="preserve"> </w:t>
      </w:r>
      <w:r>
        <w:rPr>
          <w:rFonts w:ascii="Proxima Nova Rg" w:hAnsi="Proxima Nova Rg"/>
          <w:color w:val="342B60"/>
        </w:rPr>
        <w:t xml:space="preserve"> Bus stop name is </w:t>
      </w:r>
      <w:r w:rsidRPr="00D84FEF" w:rsidR="00D84FEF">
        <w:rPr>
          <w:rFonts w:ascii="Proxima Nova Rg" w:hAnsi="Proxima Nova Rg"/>
          <w:color w:val="E4067E"/>
        </w:rPr>
        <w:t>“</w:t>
      </w:r>
      <w:proofErr w:type="spellStart"/>
      <w:r w:rsidRPr="00D84FEF" w:rsidR="00D84FEF">
        <w:rPr>
          <w:rFonts w:ascii="Proxima Nova Rg" w:hAnsi="Proxima Nova Rg"/>
          <w:color w:val="342B60"/>
        </w:rPr>
        <w:fldChar w:fldCharType="begin"/>
      </w:r>
      <w:r w:rsidRPr="00D84FEF" w:rsidR="00D84FEF">
        <w:rPr>
          <w:rFonts w:ascii="Proxima Nova Rg" w:hAnsi="Proxima Nova Rg"/>
          <w:color w:val="342B60"/>
        </w:rPr>
        <w:instrText>HYPERLINK "https://maps.app.goo.gl/fj1MoUc8rFGh7rHr8"</w:instrText>
      </w:r>
      <w:r w:rsidRPr="00D84FEF" w:rsidR="00D84FEF">
        <w:rPr>
          <w:rFonts w:ascii="Proxima Nova Rg" w:hAnsi="Proxima Nova Rg"/>
          <w:color w:val="342B60"/>
        </w:rPr>
      </w:r>
      <w:r w:rsidRPr="00D84FEF" w:rsidR="00D84FEF">
        <w:rPr>
          <w:rFonts w:ascii="Proxima Nova Rg" w:hAnsi="Proxima Nova Rg"/>
          <w:color w:val="342B60"/>
        </w:rPr>
        <w:fldChar w:fldCharType="separate"/>
      </w:r>
      <w:r w:rsidRPr="00D84FEF" w:rsidR="00D84FEF">
        <w:rPr>
          <w:rStyle w:val="Hyperlink"/>
          <w:rFonts w:ascii="Proxima Nova Rg" w:hAnsi="Proxima Nova Rg"/>
          <w:color w:val="342B60"/>
        </w:rPr>
        <w:t>Pärnu</w:t>
      </w:r>
      <w:proofErr w:type="spellEnd"/>
      <w:r w:rsidRPr="00D84FEF" w:rsidR="00D84FEF">
        <w:rPr>
          <w:rStyle w:val="Hyperlink"/>
          <w:rFonts w:ascii="Proxima Nova Rg" w:hAnsi="Proxima Nova Rg"/>
          <w:color w:val="342B60"/>
        </w:rPr>
        <w:t xml:space="preserve"> </w:t>
      </w:r>
      <w:proofErr w:type="spellStart"/>
      <w:r w:rsidRPr="00D84FEF" w:rsidR="00D84FEF">
        <w:rPr>
          <w:rStyle w:val="Hyperlink"/>
          <w:rFonts w:ascii="Proxima Nova Rg" w:hAnsi="Proxima Nova Rg"/>
          <w:color w:val="342B60"/>
        </w:rPr>
        <w:t>maantee</w:t>
      </w:r>
      <w:proofErr w:type="spellEnd"/>
      <w:r w:rsidRPr="00D84FEF" w:rsidR="00D84FEF">
        <w:rPr>
          <w:rFonts w:ascii="Proxima Nova Rg" w:hAnsi="Proxima Nova Rg"/>
          <w:color w:val="342B60"/>
        </w:rPr>
        <w:fldChar w:fldCharType="end"/>
      </w:r>
      <w:r w:rsidRPr="00D84FEF" w:rsidR="00D84FEF">
        <w:rPr>
          <w:rFonts w:ascii="Proxima Nova Rg" w:hAnsi="Proxima Nova Rg"/>
          <w:color w:val="E4067E"/>
        </w:rPr>
        <w:t xml:space="preserve">” </w:t>
      </w:r>
      <w:r w:rsidRPr="005370D8">
        <w:rPr>
          <w:rFonts w:ascii="Proxima Nova Rg" w:hAnsi="Proxima Nova Rg"/>
          <w:color w:val="002060"/>
        </w:rPr>
        <w:t xml:space="preserve">and it will take you directly to </w:t>
      </w:r>
      <w:proofErr w:type="spellStart"/>
      <w:r w:rsidRPr="005370D8">
        <w:rPr>
          <w:rFonts w:ascii="Proxima Nova Rg" w:hAnsi="Proxima Nova Rg"/>
          <w:color w:val="002060"/>
        </w:rPr>
        <w:t>Taltech</w:t>
      </w:r>
      <w:proofErr w:type="spellEnd"/>
      <w:r w:rsidRPr="005370D8">
        <w:rPr>
          <w:rFonts w:ascii="Proxima Nova Rg" w:hAnsi="Proxima Nova Rg"/>
          <w:color w:val="002060"/>
        </w:rPr>
        <w:t xml:space="preserve"> campus, the bus stop you need to come off each day is </w:t>
      </w:r>
      <w:r w:rsidRPr="005370D8" w:rsidR="00D84FEF">
        <w:rPr>
          <w:rFonts w:ascii="Proxima Nova Rg" w:hAnsi="Proxima Nova Rg"/>
          <w:color w:val="002060"/>
        </w:rPr>
        <w:t>“</w:t>
      </w:r>
      <w:hyperlink w:history="1" r:id="rId30">
        <w:r w:rsidRPr="005370D8" w:rsidR="00D84FEF">
          <w:rPr>
            <w:rStyle w:val="Hyperlink"/>
            <w:rFonts w:ascii="Proxima Nova Rg" w:hAnsi="Proxima Nova Rg"/>
            <w:color w:val="002060"/>
          </w:rPr>
          <w:t>Tehnikaülikool</w:t>
        </w:r>
      </w:hyperlink>
      <w:r w:rsidRPr="005370D8" w:rsidR="00D84FEF">
        <w:rPr>
          <w:rFonts w:ascii="Proxima Nova Rg" w:hAnsi="Proxima Nova Rg"/>
          <w:color w:val="002060"/>
        </w:rPr>
        <w:t>”</w:t>
      </w:r>
      <w:r>
        <w:rPr>
          <w:rFonts w:ascii="Proxima Nova Rg" w:hAnsi="Proxima Nova Rg"/>
          <w:color w:val="002060"/>
        </w:rPr>
        <w:t>.</w:t>
      </w:r>
    </w:p>
    <w:p w:rsidRPr="00D84FEF" w:rsidR="00D84FEF" w:rsidP="00D84FEF" w:rsidRDefault="00D84FEF" w14:paraId="3153160F" w14:textId="5F1DDD0C">
      <w:pPr>
        <w:pStyle w:val="LeadInText"/>
        <w:shd w:val="clear" w:color="auto" w:fill="FFFFFF" w:themeFill="background1"/>
        <w:spacing w:line="360" w:lineRule="auto"/>
        <w:jc w:val="both"/>
        <w:rPr>
          <w:rFonts w:ascii="Proxima Nova Th" w:hAnsi="Proxima Nova Th"/>
          <w:color w:val="342B60"/>
        </w:rPr>
      </w:pPr>
      <w:hyperlink w:history="1" w:anchor="bus/10/b-a/04403-1/en" r:id="rId31">
        <w:r w:rsidRPr="00D84FEF">
          <w:rPr>
            <w:rStyle w:val="Hyperlink"/>
            <w:rFonts w:ascii="Proxima Nova Th" w:hAnsi="Proxima Nova Th"/>
            <w:color w:val="342B60"/>
          </w:rPr>
          <w:t>Schedule for bus 10</w:t>
        </w:r>
      </w:hyperlink>
    </w:p>
    <w:p w:rsidRPr="00D84FEF" w:rsidR="00D84FEF" w:rsidP="00D84FEF" w:rsidRDefault="00D84FEF" w14:paraId="41A49E6D" w14:textId="7C0E6D1C">
      <w:pPr>
        <w:pStyle w:val="LeadInText"/>
        <w:shd w:val="clear" w:color="auto" w:fill="FFFFFF" w:themeFill="background1"/>
        <w:spacing w:line="360" w:lineRule="auto"/>
        <w:jc w:val="both"/>
        <w:rPr>
          <w:rFonts w:ascii="Proxima Nova Th" w:hAnsi="Proxima Nova Th"/>
          <w:color w:val="342B60"/>
        </w:rPr>
      </w:pPr>
      <w:hyperlink w:history="1" w:anchor="bus/27/b-a/04403-1/en" r:id="rId32">
        <w:r w:rsidRPr="00D84FEF">
          <w:rPr>
            <w:rStyle w:val="Hyperlink"/>
            <w:rFonts w:ascii="Proxima Nova Th" w:hAnsi="Proxima Nova Th"/>
            <w:color w:val="342B60"/>
          </w:rPr>
          <w:t>Schedule for bus 27</w:t>
        </w:r>
      </w:hyperlink>
    </w:p>
    <w:p w:rsidRPr="00243DF0" w:rsidR="00D84FEF" w:rsidP="00D84FEF" w:rsidRDefault="005370D8" w14:paraId="37DB495F" w14:textId="02E5C2F5">
      <w:pPr>
        <w:pStyle w:val="LeadInText"/>
        <w:shd w:val="clear" w:color="auto" w:fill="FFFFFF" w:themeFill="background1"/>
        <w:spacing w:line="360" w:lineRule="auto"/>
        <w:jc w:val="both"/>
        <w:rPr>
          <w:rFonts w:ascii="Proxima Nova Rg" w:hAnsi="Proxima Nova Rg"/>
          <w:color w:val="342B60"/>
        </w:rPr>
      </w:pPr>
      <w:r w:rsidRPr="00243DF0">
        <w:rPr>
          <w:rFonts w:ascii="Proxima Nova Rg" w:hAnsi="Proxima Nova Rg"/>
          <w:color w:val="342B60"/>
        </w:rPr>
        <w:t>To return to hostel use the same names and numbers just the opposite direction.</w:t>
      </w:r>
    </w:p>
    <w:p w:rsidR="00243DF0" w:rsidP="00243DF0" w:rsidRDefault="00243DF0" w14:paraId="45D5B609" w14:textId="77777777">
      <w:pPr>
        <w:pStyle w:val="LeadInText"/>
        <w:shd w:val="clear" w:color="auto" w:fill="FFFFFF" w:themeFill="background1"/>
        <w:spacing w:line="360" w:lineRule="auto"/>
        <w:jc w:val="both"/>
        <w:rPr>
          <w:rFonts w:ascii="Proxima Nova Rg" w:hAnsi="Proxima Nova Rg"/>
          <w:color w:val="342B60"/>
        </w:rPr>
      </w:pPr>
    </w:p>
    <w:p w:rsidRPr="005370D8" w:rsidR="005370D8" w:rsidP="00243DF0" w:rsidRDefault="093F45BC" w14:paraId="5A182DF5" w14:textId="372A790D">
      <w:pPr>
        <w:pStyle w:val="LeadInText"/>
        <w:shd w:val="clear" w:color="auto" w:fill="FFFFFF" w:themeFill="background1"/>
        <w:spacing w:line="360" w:lineRule="auto"/>
        <w:jc w:val="both"/>
      </w:pPr>
      <w:r w:rsidRPr="00243DF0">
        <w:rPr>
          <w:rFonts w:ascii="Proxima Nova Rg" w:hAnsi="Proxima Nova Rg"/>
          <w:color w:val="342B60"/>
        </w:rPr>
        <w:t xml:space="preserve">Most lectures take place in </w:t>
      </w:r>
      <w:proofErr w:type="spellStart"/>
      <w:r w:rsidRPr="00243DF0">
        <w:rPr>
          <w:rFonts w:ascii="Proxima Nova Rg" w:hAnsi="Proxima Nova Rg"/>
          <w:color w:val="342B60"/>
        </w:rPr>
        <w:t>TalTech's</w:t>
      </w:r>
      <w:proofErr w:type="spellEnd"/>
      <w:r w:rsidRPr="00243DF0">
        <w:rPr>
          <w:rFonts w:ascii="Proxima Nova Rg" w:hAnsi="Proxima Nova Rg"/>
          <w:color w:val="342B60"/>
        </w:rPr>
        <w:t xml:space="preserve"> ICT building, </w:t>
      </w:r>
      <w:proofErr w:type="spellStart"/>
      <w:r w:rsidRPr="00243DF0">
        <w:rPr>
          <w:rFonts w:ascii="Proxima Nova Rg" w:hAnsi="Proxima Nova Rg"/>
          <w:color w:val="342B60"/>
        </w:rPr>
        <w:t>Akadeemia</w:t>
      </w:r>
      <w:proofErr w:type="spellEnd"/>
      <w:r w:rsidRPr="00243DF0">
        <w:rPr>
          <w:rFonts w:ascii="Proxima Nova Rg" w:hAnsi="Proxima Nova Rg"/>
          <w:color w:val="342B60"/>
        </w:rPr>
        <w:t xml:space="preserve"> tee 15a, </w:t>
      </w:r>
      <w:r w:rsidRPr="00243DF0" w:rsidR="4641588D">
        <w:rPr>
          <w:rFonts w:ascii="Proxima Nova Rg" w:hAnsi="Proxima Nova Rg"/>
          <w:color w:val="342B60"/>
        </w:rPr>
        <w:t>7th</w:t>
      </w:r>
      <w:r w:rsidRPr="00243DF0">
        <w:rPr>
          <w:rFonts w:ascii="Proxima Nova Rg" w:hAnsi="Proxima Nova Rg"/>
          <w:color w:val="342B60"/>
        </w:rPr>
        <w:t xml:space="preserve"> floor, room </w:t>
      </w:r>
      <w:r w:rsidRPr="00243DF0" w:rsidR="29329B95">
        <w:rPr>
          <w:rFonts w:ascii="Proxima Nova Rg" w:hAnsi="Proxima Nova Rg"/>
          <w:color w:val="342B60"/>
        </w:rPr>
        <w:t>701</w:t>
      </w:r>
      <w:r w:rsidRPr="00243DF0">
        <w:rPr>
          <w:rFonts w:ascii="Proxima Nova Rg" w:hAnsi="Proxima Nova Rg"/>
          <w:color w:val="342B60"/>
        </w:rPr>
        <w:t>.</w:t>
      </w:r>
      <w:r w:rsidRPr="00243DF0" w:rsidR="00243DF0">
        <w:rPr>
          <w:rFonts w:ascii="Proxima Nova Rg" w:hAnsi="Proxima Nova Rg"/>
          <w:color w:val="002060"/>
        </w:rPr>
        <w:t xml:space="preserve"> </w:t>
      </w:r>
      <w:r w:rsidRPr="00243DF0" w:rsidR="00243DF0">
        <w:rPr>
          <w:rFonts w:ascii="Proxima Nova Rg" w:hAnsi="Proxima Nova Rg"/>
          <w:color w:val="002060"/>
        </w:rPr>
        <w:t xml:space="preserve">Goole maps: </w:t>
      </w:r>
      <w:hyperlink w:history="1" r:id="rId33">
        <w:r w:rsidRPr="001A5273" w:rsidR="00243DF0">
          <w:rPr>
            <w:rStyle w:val="Hyperlink"/>
            <w:rFonts w:ascii="Proxima Nova Rg" w:hAnsi="Proxima Nova Rg"/>
          </w:rPr>
          <w:t>https://g.co/kgs/wUd3pn9</w:t>
        </w:r>
      </w:hyperlink>
      <w:r w:rsidR="00243DF0">
        <w:rPr>
          <w:rFonts w:ascii="Proxima Nova Rg" w:hAnsi="Proxima Nova Rg"/>
          <w:color w:val="002060"/>
        </w:rPr>
        <w:t xml:space="preserve">. </w:t>
      </w:r>
      <w:r>
        <w:rPr>
          <w:noProof/>
        </w:rPr>
        <w:drawing>
          <wp:anchor distT="0" distB="0" distL="114300" distR="114300" simplePos="0" relativeHeight="251667456" behindDoc="0" locked="0" layoutInCell="1" allowOverlap="1" wp14:anchorId="16AF7FDC" wp14:editId="397B67AD">
            <wp:simplePos x="0" y="0"/>
            <wp:positionH relativeFrom="column">
              <wp:posOffset>0</wp:posOffset>
            </wp:positionH>
            <wp:positionV relativeFrom="paragraph">
              <wp:posOffset>-5102</wp:posOffset>
            </wp:positionV>
            <wp:extent cx="2647950" cy="2512157"/>
            <wp:effectExtent l="0" t="0" r="0" b="2540"/>
            <wp:wrapSquare wrapText="bothSides"/>
            <wp:docPr id="1926941696" name="Picture 192694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7950" cy="2512157"/>
                    </a:xfrm>
                    <a:prstGeom prst="rect">
                      <a:avLst/>
                    </a:prstGeom>
                  </pic:spPr>
                </pic:pic>
              </a:graphicData>
            </a:graphic>
            <wp14:sizeRelH relativeFrom="page">
              <wp14:pctWidth>0</wp14:pctWidth>
            </wp14:sizeRelH>
            <wp14:sizeRelV relativeFrom="page">
              <wp14:pctHeight>0</wp14:pctHeight>
            </wp14:sizeRelV>
          </wp:anchor>
        </w:drawing>
      </w:r>
    </w:p>
    <w:p w:rsidRPr="00243DF0" w:rsidR="005370D8" w:rsidP="00243DF0" w:rsidRDefault="093F45BC" w14:paraId="5A366493" w14:textId="4951C6C2">
      <w:pPr>
        <w:pStyle w:val="LeadInText"/>
        <w:shd w:val="clear" w:color="auto" w:fill="FFFFFF" w:themeFill="background1"/>
        <w:spacing w:line="360" w:lineRule="auto"/>
        <w:jc w:val="both"/>
        <w:rPr>
          <w:rFonts w:ascii="Proxima Nova Rg" w:hAnsi="Proxima Nova Rg"/>
          <w:color w:val="002060"/>
        </w:rPr>
      </w:pPr>
      <w:r w:rsidRPr="00243DF0">
        <w:rPr>
          <w:rFonts w:ascii="Proxima Nova Rg" w:hAnsi="Proxima Nova Rg"/>
          <w:color w:val="002060"/>
        </w:rPr>
        <w:t xml:space="preserve">When you enter the main door of the building, the 1st elevators are on your right. Go to the </w:t>
      </w:r>
      <w:r w:rsidRPr="00243DF0" w:rsidR="317A3A99">
        <w:rPr>
          <w:rFonts w:ascii="Proxima Nova Rg" w:hAnsi="Proxima Nova Rg"/>
          <w:color w:val="002060"/>
        </w:rPr>
        <w:t>7th</w:t>
      </w:r>
      <w:r w:rsidRPr="00243DF0">
        <w:rPr>
          <w:rFonts w:ascii="Proxima Nova Rg" w:hAnsi="Proxima Nova Rg"/>
          <w:color w:val="002060"/>
        </w:rPr>
        <w:t xml:space="preserve"> floor and </w:t>
      </w:r>
      <w:r w:rsidRPr="00243DF0" w:rsidR="51B88D6A">
        <w:rPr>
          <w:rFonts w:ascii="Proxima Nova Rg" w:hAnsi="Proxima Nova Rg"/>
          <w:color w:val="002060"/>
        </w:rPr>
        <w:t>you can find room 701 by going straight through the hall.</w:t>
      </w:r>
    </w:p>
    <w:p w:rsidRPr="005370D8" w:rsidR="005370D8" w:rsidP="00D84FEF" w:rsidRDefault="005370D8" w14:paraId="7BED1371" w14:textId="779AA7A5">
      <w:pPr>
        <w:pStyle w:val="LeadInText"/>
        <w:shd w:val="clear" w:color="auto" w:fill="FFFFFF" w:themeFill="background1"/>
        <w:spacing w:line="360" w:lineRule="auto"/>
        <w:jc w:val="both"/>
        <w:rPr>
          <w:rFonts w:ascii="Proxima Nova Th" w:hAnsi="Proxima Nova Th"/>
          <w:color w:val="E4067E"/>
        </w:rPr>
      </w:pPr>
    </w:p>
    <w:p w:rsidR="00243DF0" w:rsidP="00D84FEF" w:rsidRDefault="00243DF0" w14:paraId="5926631A" w14:textId="77777777">
      <w:pPr>
        <w:pStyle w:val="LeadInText"/>
        <w:shd w:val="clear" w:color="auto" w:fill="FFFFFF" w:themeFill="background1"/>
        <w:spacing w:line="360" w:lineRule="auto"/>
        <w:jc w:val="both"/>
        <w:rPr>
          <w:rFonts w:ascii="Proxima Nova Th" w:hAnsi="Proxima Nova Th"/>
          <w:color w:val="E4067E"/>
        </w:rPr>
      </w:pPr>
    </w:p>
    <w:p w:rsidR="00243DF0" w:rsidP="00D84FEF" w:rsidRDefault="00243DF0" w14:paraId="2DBD4417" w14:textId="77777777">
      <w:pPr>
        <w:pStyle w:val="LeadInText"/>
        <w:shd w:val="clear" w:color="auto" w:fill="FFFFFF" w:themeFill="background1"/>
        <w:spacing w:line="360" w:lineRule="auto"/>
        <w:jc w:val="both"/>
        <w:rPr>
          <w:rFonts w:ascii="Proxima Nova Th" w:hAnsi="Proxima Nova Th"/>
          <w:color w:val="E4067E"/>
        </w:rPr>
      </w:pPr>
    </w:p>
    <w:p w:rsidRPr="005370D8" w:rsidR="005370D8" w:rsidP="00243DF0" w:rsidRDefault="005370D8" w14:paraId="36E0D47C" w14:textId="1DABFC82">
      <w:pPr>
        <w:pStyle w:val="Style3"/>
      </w:pPr>
      <w:proofErr w:type="spellStart"/>
      <w:r w:rsidRPr="005370D8">
        <w:t>To</w:t>
      </w:r>
      <w:proofErr w:type="spellEnd"/>
      <w:r w:rsidRPr="005370D8">
        <w:t xml:space="preserve"> </w:t>
      </w:r>
      <w:proofErr w:type="spellStart"/>
      <w:r w:rsidRPr="005370D8">
        <w:t>the</w:t>
      </w:r>
      <w:proofErr w:type="spellEnd"/>
      <w:r w:rsidRPr="005370D8">
        <w:t xml:space="preserve"> </w:t>
      </w:r>
      <w:proofErr w:type="spellStart"/>
      <w:r w:rsidRPr="005370D8">
        <w:t>center</w:t>
      </w:r>
      <w:proofErr w:type="spellEnd"/>
    </w:p>
    <w:p w:rsidR="00243DF0" w:rsidP="00243DF0" w:rsidRDefault="005370D8" w14:paraId="6EFE5684" w14:textId="15BE43FC">
      <w:pPr>
        <w:pStyle w:val="LeadInText"/>
        <w:shd w:val="clear" w:color="auto" w:fill="FFFFFF" w:themeFill="background1"/>
        <w:spacing w:line="360" w:lineRule="auto"/>
        <w:jc w:val="both"/>
        <w:rPr>
          <w:rFonts w:ascii="Proxima Nova Rg" w:hAnsi="Proxima Nova Rg"/>
          <w:color w:val="342B60"/>
        </w:rPr>
      </w:pPr>
      <w:r w:rsidRPr="005370D8">
        <w:rPr>
          <w:rFonts w:ascii="Proxima Nova Rg" w:hAnsi="Proxima Nova Rg"/>
          <w:color w:val="342B60"/>
        </w:rPr>
        <w:t>From the hostel take direct bus no 18 to “</w:t>
      </w:r>
      <w:proofErr w:type="spellStart"/>
      <w:r w:rsidRPr="005370D8">
        <w:rPr>
          <w:rFonts w:ascii="Proxima Nova Rg" w:hAnsi="Proxima Nova Rg"/>
          <w:color w:val="342B60"/>
        </w:rPr>
        <w:t>Vabaduse</w:t>
      </w:r>
      <w:proofErr w:type="spellEnd"/>
      <w:r w:rsidRPr="005370D8">
        <w:rPr>
          <w:rFonts w:ascii="Proxima Nova Rg" w:hAnsi="Proxima Nova Rg"/>
          <w:color w:val="342B60"/>
        </w:rPr>
        <w:t xml:space="preserve"> </w:t>
      </w:r>
      <w:proofErr w:type="spellStart"/>
      <w:r w:rsidRPr="005370D8">
        <w:rPr>
          <w:rFonts w:ascii="Proxima Nova Rg" w:hAnsi="Proxima Nova Rg"/>
          <w:color w:val="342B60"/>
        </w:rPr>
        <w:t>Väljak</w:t>
      </w:r>
      <w:proofErr w:type="spellEnd"/>
      <w:r w:rsidRPr="005370D8">
        <w:rPr>
          <w:rFonts w:ascii="Proxima Nova Rg" w:hAnsi="Proxima Nova Rg"/>
          <w:color w:val="342B60"/>
        </w:rPr>
        <w:t xml:space="preserve">”. This is the main </w:t>
      </w:r>
      <w:proofErr w:type="gramStart"/>
      <w:r w:rsidRPr="005370D8">
        <w:rPr>
          <w:rFonts w:ascii="Proxima Nova Rg" w:hAnsi="Proxima Nova Rg"/>
          <w:color w:val="342B60"/>
        </w:rPr>
        <w:t>square,</w:t>
      </w:r>
      <w:proofErr w:type="gramEnd"/>
      <w:r w:rsidRPr="005370D8">
        <w:rPr>
          <w:rFonts w:ascii="Proxima Nova Rg" w:hAnsi="Proxima Nova Rg"/>
          <w:color w:val="342B60"/>
        </w:rPr>
        <w:t xml:space="preserve"> you can walk to old town from there.</w:t>
      </w:r>
    </w:p>
    <w:p w:rsidR="00243DF0" w:rsidP="00243DF0" w:rsidRDefault="00243DF0" w14:paraId="02824CC8" w14:textId="77777777">
      <w:pPr>
        <w:pStyle w:val="LeadInText"/>
        <w:shd w:val="clear" w:color="auto" w:fill="FFFFFF" w:themeFill="background1"/>
        <w:spacing w:line="360" w:lineRule="auto"/>
        <w:jc w:val="both"/>
        <w:rPr>
          <w:rFonts w:ascii="Proxima Nova Rg" w:hAnsi="Proxima Nova Rg"/>
          <w:color w:val="342B60"/>
        </w:rPr>
      </w:pPr>
    </w:p>
    <w:p w:rsidR="00C7548B" w:rsidP="00243DF0" w:rsidRDefault="00C7548B" w14:paraId="71E33180" w14:textId="3F80F7BC">
      <w:pPr>
        <w:pStyle w:val="Style2"/>
      </w:pPr>
      <w:r>
        <w:lastRenderedPageBreak/>
        <w:t>CANTEEN</w:t>
      </w:r>
    </w:p>
    <w:p w:rsidRPr="00C7548B" w:rsidR="00C7548B" w:rsidP="16DA6A08" w:rsidRDefault="00C7548B" w14:paraId="36612F54" w14:textId="4F840D4C">
      <w:pPr>
        <w:pStyle w:val="LeadInText"/>
        <w:spacing w:line="360" w:lineRule="auto"/>
        <w:jc w:val="both"/>
        <w:rPr>
          <w:rFonts w:ascii="Proxima Nova Rg" w:hAnsi="Proxima Nova Rg"/>
          <w:color w:val="342B60"/>
          <w:lang w:val="en-US"/>
        </w:rPr>
      </w:pPr>
      <w:r w:rsidRPr="16DA6A08">
        <w:rPr>
          <w:rFonts w:ascii="Proxima Nova Rg" w:hAnsi="Proxima Nova Rg"/>
          <w:color w:val="342B60"/>
          <w:lang w:val="en-US"/>
        </w:rPr>
        <w:t xml:space="preserve">Breakfast and lunch will be served in the main canteen. </w:t>
      </w:r>
    </w:p>
    <w:p w:rsidRPr="00C7548B" w:rsidR="00C7548B" w:rsidP="16DA6A08" w:rsidRDefault="11865DAA" w14:paraId="0A4DFA0D" w14:textId="50D10C0F">
      <w:pPr>
        <w:pStyle w:val="LeadInText"/>
        <w:spacing w:line="360" w:lineRule="auto"/>
        <w:jc w:val="both"/>
        <w:rPr>
          <w:rFonts w:ascii="Proxima Nova Rg" w:hAnsi="Proxima Nova Rg"/>
          <w:color w:val="342B60"/>
          <w:lang w:val="en-US"/>
        </w:rPr>
      </w:pPr>
      <w:r w:rsidRPr="16DA6A08">
        <w:rPr>
          <w:rFonts w:ascii="Proxima Nova Rg" w:hAnsi="Proxima Nova Rg"/>
          <w:color w:val="342B60"/>
          <w:lang w:val="en-US"/>
        </w:rPr>
        <w:t xml:space="preserve">Plus </w:t>
      </w:r>
      <w:proofErr w:type="spellStart"/>
      <w:r w:rsidRPr="16DA6A08">
        <w:rPr>
          <w:rFonts w:ascii="Proxima Nova Rg" w:hAnsi="Proxima Nova Rg"/>
          <w:color w:val="342B60"/>
          <w:lang w:val="en-US"/>
        </w:rPr>
        <w:t>Kohvik</w:t>
      </w:r>
      <w:proofErr w:type="spellEnd"/>
      <w:r w:rsidRPr="16DA6A08">
        <w:rPr>
          <w:rFonts w:ascii="Proxima Nova Rg" w:hAnsi="Proxima Nova Rg"/>
          <w:color w:val="342B60"/>
          <w:lang w:val="en-US"/>
        </w:rPr>
        <w:t xml:space="preserve"> TalTech </w:t>
      </w:r>
      <w:r w:rsidR="00243DF0">
        <w:rPr>
          <w:rFonts w:ascii="Proxima Nova Rg" w:hAnsi="Proxima Nova Rg"/>
          <w:color w:val="342B60"/>
          <w:lang w:val="en-US"/>
        </w:rPr>
        <w:t xml:space="preserve">- </w:t>
      </w:r>
      <w:proofErr w:type="spellStart"/>
      <w:r w:rsidRPr="16DA6A08">
        <w:rPr>
          <w:rFonts w:ascii="Proxima Nova Rg" w:hAnsi="Proxima Nova Rg"/>
          <w:color w:val="342B60"/>
          <w:lang w:val="en-US"/>
        </w:rPr>
        <w:t>Akadeemia</w:t>
      </w:r>
      <w:proofErr w:type="spellEnd"/>
      <w:r w:rsidRPr="16DA6A08">
        <w:rPr>
          <w:rFonts w:ascii="Proxima Nova Rg" w:hAnsi="Proxima Nova Rg"/>
          <w:color w:val="342B60"/>
          <w:lang w:val="en-US"/>
        </w:rPr>
        <w:t xml:space="preserve"> tee </w:t>
      </w:r>
      <w:r w:rsidRPr="16DA6A08" w:rsidR="2ECEC5AF">
        <w:rPr>
          <w:rFonts w:ascii="Proxima Nova Rg" w:hAnsi="Proxima Nova Rg"/>
          <w:color w:val="342B60"/>
          <w:lang w:val="en-US"/>
        </w:rPr>
        <w:t>3</w:t>
      </w:r>
    </w:p>
    <w:p w:rsidRPr="00C7548B" w:rsidR="00C7548B" w:rsidP="16DA6A08" w:rsidRDefault="5D78AEFA" w14:paraId="15CFFE50" w14:textId="6DAF7D72">
      <w:pPr>
        <w:spacing w:line="360" w:lineRule="auto"/>
        <w:jc w:val="both"/>
      </w:pPr>
      <w:r>
        <w:rPr>
          <w:noProof/>
        </w:rPr>
        <w:drawing>
          <wp:inline distT="0" distB="0" distL="0" distR="0" wp14:anchorId="04A3BEA9" wp14:editId="08533110">
            <wp:extent cx="3267075" cy="1837730"/>
            <wp:effectExtent l="0" t="0" r="0" b="0"/>
            <wp:docPr id="1208860031" name="Picture 120886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267075" cy="1837730"/>
                    </a:xfrm>
                    <a:prstGeom prst="rect">
                      <a:avLst/>
                    </a:prstGeom>
                  </pic:spPr>
                </pic:pic>
              </a:graphicData>
            </a:graphic>
          </wp:inline>
        </w:drawing>
      </w:r>
    </w:p>
    <w:p w:rsidRPr="00C7548B" w:rsidR="00C7548B" w:rsidP="16DA6A08" w:rsidRDefault="28BC3C61" w14:paraId="2CA5D7D7" w14:textId="6E1315A4">
      <w:pPr>
        <w:pStyle w:val="LeadInText"/>
        <w:spacing w:line="360" w:lineRule="auto"/>
        <w:jc w:val="both"/>
        <w:rPr>
          <w:rFonts w:ascii="Proxima Nova Rg" w:hAnsi="Proxima Nova Rg"/>
          <w:color w:val="342B60"/>
          <w:lang w:val="en-US"/>
        </w:rPr>
      </w:pPr>
      <w:r w:rsidRPr="16DA6A08">
        <w:rPr>
          <w:rFonts w:ascii="Proxima Nova Rg" w:hAnsi="Proxima Nova Rg"/>
          <w:color w:val="342B60"/>
          <w:lang w:val="en-US"/>
        </w:rPr>
        <w:t xml:space="preserve">Google maps: </w:t>
      </w:r>
      <w:hyperlink w:history="1" r:id="rId36">
        <w:r w:rsidRPr="16DA6A08" w:rsidR="257AC7AC">
          <w:rPr>
            <w:rStyle w:val="Hyperlink"/>
            <w:rFonts w:ascii="Proxima Nova Rg" w:hAnsi="Proxima Nova Rg"/>
            <w:lang w:val="en-US"/>
          </w:rPr>
          <w:t>https://g.co/kgs/hAPFWSz</w:t>
        </w:r>
      </w:hyperlink>
    </w:p>
    <w:p w:rsidRPr="00C7548B" w:rsidR="00C7548B" w:rsidP="00C7548B" w:rsidRDefault="00C7548B" w14:paraId="223EA12C" w14:textId="5A68CCFA">
      <w:pPr>
        <w:pStyle w:val="LeadInText"/>
        <w:spacing w:line="360" w:lineRule="auto"/>
        <w:jc w:val="both"/>
        <w:rPr>
          <w:rFonts w:ascii="Proxima Nova Rg" w:hAnsi="Proxima Nova Rg"/>
          <w:color w:val="342B60"/>
          <w:lang w:val="en-US"/>
        </w:rPr>
      </w:pPr>
      <w:r w:rsidRPr="16DA6A08">
        <w:rPr>
          <w:rFonts w:ascii="Proxima Nova Rg" w:hAnsi="Proxima Nova Rg"/>
          <w:color w:val="342B60"/>
          <w:lang w:val="en-US"/>
        </w:rPr>
        <w:t xml:space="preserve">Breakfast and lunch have been pre-paid for you: 5,5 euros for each breakfast and 10 euros for each lunch. The breakfast and lunch voucher </w:t>
      </w:r>
      <w:proofErr w:type="gramStart"/>
      <w:r w:rsidRPr="16DA6A08">
        <w:rPr>
          <w:rFonts w:ascii="Proxima Nova Rg" w:hAnsi="Proxima Nova Rg"/>
          <w:color w:val="342B60"/>
          <w:lang w:val="en-US"/>
        </w:rPr>
        <w:t>is</w:t>
      </w:r>
      <w:proofErr w:type="gramEnd"/>
      <w:r w:rsidRPr="16DA6A08">
        <w:rPr>
          <w:rFonts w:ascii="Proxima Nova Rg" w:hAnsi="Proxima Nova Rg"/>
          <w:color w:val="342B60"/>
          <w:lang w:val="en-US"/>
        </w:rPr>
        <w:t xml:space="preserve"> a TalTech branded wristband, that you need to show each time. You will receive your wristband on the first day.</w:t>
      </w:r>
    </w:p>
    <w:p w:rsidR="00C7548B" w:rsidP="00C7548B" w:rsidRDefault="00C7548B" w14:paraId="67459169" w14:textId="77777777">
      <w:pPr>
        <w:pStyle w:val="LeadInText"/>
        <w:spacing w:line="360" w:lineRule="auto"/>
        <w:jc w:val="both"/>
      </w:pPr>
      <w:r w:rsidRPr="00C7548B">
        <w:rPr>
          <w:rFonts w:ascii="Proxima Nova Rg" w:hAnsi="Proxima Nova Rg"/>
          <w:color w:val="342B60"/>
          <w:lang w:val="en-US"/>
        </w:rPr>
        <w:t>The canteen is a buffet, so you can choose what you like and put it on the tray. If you want a hot meal, then ask from the lady behind the counter. Then proceed to the cashier with your tray. She will calculate the sum of the items on your tray. This is when you show your wristband. If the price is over the amount (breakfast 5</w:t>
      </w:r>
      <w:r>
        <w:rPr>
          <w:rFonts w:ascii="Proxima Nova Rg" w:hAnsi="Proxima Nova Rg"/>
          <w:color w:val="342B60"/>
          <w:lang w:val="en-US"/>
        </w:rPr>
        <w:t>,5</w:t>
      </w:r>
      <w:r w:rsidRPr="00C7548B">
        <w:rPr>
          <w:rFonts w:ascii="Proxima Nova Rg" w:hAnsi="Proxima Nova Rg"/>
          <w:color w:val="342B60"/>
          <w:lang w:val="en-US"/>
        </w:rPr>
        <w:t xml:space="preserve"> euros/lunch 10 euros) they will ask you to pay for the extra amount.</w:t>
      </w:r>
      <w:r>
        <w:t xml:space="preserve"> </w:t>
      </w:r>
    </w:p>
    <w:p w:rsidRPr="00C7548B" w:rsidR="00C7548B" w:rsidP="00C7548B" w:rsidRDefault="00C7548B" w14:paraId="726A9E38" w14:textId="22309E89">
      <w:pPr>
        <w:pStyle w:val="LeadInText"/>
        <w:spacing w:line="360" w:lineRule="auto"/>
        <w:jc w:val="both"/>
        <w:rPr>
          <w:rFonts w:ascii="Proxima Nova Rg" w:hAnsi="Proxima Nova Rg"/>
          <w:color w:val="342B60"/>
          <w:lang w:val="en-US"/>
        </w:rPr>
      </w:pPr>
      <w:r w:rsidRPr="16DA6A08">
        <w:rPr>
          <w:rFonts w:ascii="Proxima Nova Rg" w:hAnsi="Proxima Nova Rg"/>
          <w:color w:val="342B60"/>
          <w:lang w:val="en-US"/>
        </w:rPr>
        <w:t xml:space="preserve">There are some days we won’t be doing classes on campus (visit to Clarified Security and visit to Maritime Cyber Security center). Those mornings there is a breakfast pack in for you in the hostel kitchen. Lunch will be included in a nearby canteen. </w:t>
      </w:r>
    </w:p>
    <w:p w:rsidR="00C7548B" w:rsidP="00C7548B" w:rsidRDefault="00C7548B" w14:paraId="278CBA60" w14:textId="44B34F4A">
      <w:pPr>
        <w:pStyle w:val="LeadInText"/>
        <w:spacing w:line="360" w:lineRule="auto"/>
        <w:jc w:val="both"/>
        <w:rPr>
          <w:rFonts w:ascii="Proxima Nova Rg" w:hAnsi="Proxima Nova Rg"/>
          <w:color w:val="342B60"/>
          <w:lang w:val="en-US"/>
        </w:rPr>
      </w:pPr>
      <w:r w:rsidRPr="00C7548B">
        <w:rPr>
          <w:rFonts w:ascii="Proxima Nova Rg" w:hAnsi="Proxima Nova Rg"/>
          <w:color w:val="342B60"/>
          <w:lang w:val="en-US"/>
        </w:rPr>
        <w:t>In Narva breakfast is included in the hostel and we’ll also eat lunch there.</w:t>
      </w:r>
    </w:p>
    <w:p w:rsidR="00C7548B" w:rsidP="00C7548B" w:rsidRDefault="00C7548B" w14:paraId="6BB2F30C" w14:textId="77777777">
      <w:pPr>
        <w:pStyle w:val="LeadInText"/>
        <w:spacing w:line="360" w:lineRule="auto"/>
        <w:jc w:val="both"/>
      </w:pPr>
      <w:r w:rsidRPr="00C7548B">
        <w:rPr>
          <w:rFonts w:ascii="Proxima Nova Rg" w:hAnsi="Proxima Nova Rg"/>
          <w:color w:val="342B60"/>
          <w:lang w:val="en-US"/>
        </w:rPr>
        <w:t>In the evenings and during weekends you can cook in your hostel room. A groceries store is located just in front of the hostel.</w:t>
      </w:r>
      <w:r>
        <w:t xml:space="preserve"> </w:t>
      </w:r>
    </w:p>
    <w:p w:rsidR="00FD0814" w:rsidP="00C7548B" w:rsidRDefault="00FD0814" w14:paraId="6D45049B" w14:textId="77777777">
      <w:pPr>
        <w:pStyle w:val="LeadInText"/>
        <w:spacing w:line="360" w:lineRule="auto"/>
        <w:jc w:val="both"/>
      </w:pPr>
    </w:p>
    <w:p w:rsidRPr="00243DF0" w:rsidR="00C7548B" w:rsidP="00243DF0" w:rsidRDefault="00C7548B" w14:paraId="51F96C57" w14:textId="77777777">
      <w:pPr>
        <w:pStyle w:val="Style2"/>
      </w:pPr>
      <w:r w:rsidRPr="00FD0814">
        <w:lastRenderedPageBreak/>
        <w:t>NARVA</w:t>
      </w:r>
    </w:p>
    <w:p w:rsidR="00C7548B" w:rsidP="00C7548B" w:rsidRDefault="00C7548B" w14:paraId="1EC94BF8" w14:textId="77777777">
      <w:pPr>
        <w:pStyle w:val="LeadInText"/>
        <w:spacing w:line="360" w:lineRule="auto"/>
        <w:jc w:val="both"/>
        <w:rPr>
          <w:rFonts w:ascii="Proxima Nova Rg" w:hAnsi="Proxima Nova Rg"/>
          <w:color w:val="342B60"/>
          <w:lang w:val="en-US"/>
        </w:rPr>
      </w:pPr>
      <w:r>
        <w:rPr>
          <w:rFonts w:ascii="Proxima Nova Rg" w:hAnsi="Proxima Nova Rg"/>
          <w:color w:val="342B60"/>
          <w:lang w:val="en-US"/>
        </w:rPr>
        <w:t xml:space="preserve">As part of the </w:t>
      </w:r>
      <w:proofErr w:type="gramStart"/>
      <w:r>
        <w:rPr>
          <w:rFonts w:ascii="Proxima Nova Rg" w:hAnsi="Proxima Nova Rg"/>
          <w:color w:val="342B60"/>
          <w:lang w:val="en-US"/>
        </w:rPr>
        <w:t>p</w:t>
      </w:r>
      <w:r w:rsidRPr="00C7548B">
        <w:rPr>
          <w:rFonts w:ascii="Proxima Nova Rg" w:hAnsi="Proxima Nova Rg"/>
          <w:color w:val="342B60"/>
          <w:lang w:val="en-US"/>
        </w:rPr>
        <w:t>rogram</w:t>
      </w:r>
      <w:proofErr w:type="gramEnd"/>
      <w:r w:rsidRPr="00C7548B">
        <w:rPr>
          <w:rFonts w:ascii="Proxima Nova Rg" w:hAnsi="Proxima Nova Rg"/>
          <w:color w:val="342B60"/>
          <w:lang w:val="en-US"/>
        </w:rPr>
        <w:t xml:space="preserve"> </w:t>
      </w:r>
      <w:r>
        <w:rPr>
          <w:rFonts w:ascii="Proxima Nova Rg" w:hAnsi="Proxima Nova Rg"/>
          <w:color w:val="342B60"/>
          <w:lang w:val="en-US"/>
        </w:rPr>
        <w:t xml:space="preserve">we will also take </w:t>
      </w:r>
      <w:r w:rsidRPr="00C7548B">
        <w:rPr>
          <w:rFonts w:ascii="Proxima Nova Rg" w:hAnsi="Proxima Nova Rg"/>
          <w:color w:val="342B60"/>
          <w:lang w:val="en-US"/>
        </w:rPr>
        <w:t>an overnight trip to Narva</w:t>
      </w:r>
      <w:r>
        <w:rPr>
          <w:rFonts w:ascii="Proxima Nova Rg" w:hAnsi="Proxima Nova Rg"/>
          <w:color w:val="342B60"/>
          <w:lang w:val="en-US"/>
        </w:rPr>
        <w:t xml:space="preserve"> -</w:t>
      </w:r>
      <w:r w:rsidRPr="00C7548B">
        <w:rPr>
          <w:rFonts w:ascii="Proxima Nova Rg" w:hAnsi="Proxima Nova Rg"/>
          <w:color w:val="342B60"/>
          <w:lang w:val="en-US"/>
        </w:rPr>
        <w:t xml:space="preserve"> a border city that is dived from Russia by a great river.</w:t>
      </w:r>
      <w:r>
        <w:rPr>
          <w:rFonts w:ascii="Proxima Nova Rg" w:hAnsi="Proxima Nova Rg"/>
          <w:color w:val="342B60"/>
          <w:lang w:val="en-US"/>
        </w:rPr>
        <w:t xml:space="preserve"> We will go there with a coach bus, drive there is appx. 3,5 hours. After arrival we’ll check-in to the hostel, eat lunch and then have a walking tour. </w:t>
      </w:r>
      <w:r w:rsidRPr="00C7548B">
        <w:rPr>
          <w:rFonts w:ascii="Proxima Nova Rg" w:hAnsi="Proxima Nova Rg"/>
          <w:color w:val="342B60"/>
          <w:lang w:val="en-US"/>
        </w:rPr>
        <w:t xml:space="preserve"> </w:t>
      </w:r>
      <w:r>
        <w:rPr>
          <w:rFonts w:ascii="Proxima Nova Rg" w:hAnsi="Proxima Nova Rg"/>
          <w:color w:val="342B60"/>
          <w:lang w:val="en-US"/>
        </w:rPr>
        <w:t xml:space="preserve">Next day we </w:t>
      </w:r>
      <w:r w:rsidRPr="00C7548B">
        <w:rPr>
          <w:rFonts w:ascii="Proxima Nova Rg" w:hAnsi="Proxima Nova Rg"/>
          <w:color w:val="342B60"/>
          <w:lang w:val="en-US"/>
        </w:rPr>
        <w:t xml:space="preserve">will also visit a historic fortress originally built in 13th century on a strategic location along the </w:t>
      </w:r>
      <w:proofErr w:type="gramStart"/>
      <w:r w:rsidRPr="00C7548B">
        <w:rPr>
          <w:rFonts w:ascii="Proxima Nova Rg" w:hAnsi="Proxima Nova Rg"/>
          <w:color w:val="342B60"/>
          <w:lang w:val="en-US"/>
        </w:rPr>
        <w:t>Narva river</w:t>
      </w:r>
      <w:proofErr w:type="gramEnd"/>
      <w:r w:rsidRPr="00C7548B">
        <w:rPr>
          <w:rFonts w:ascii="Proxima Nova Rg" w:hAnsi="Proxima Nova Rg"/>
          <w:color w:val="342B60"/>
          <w:lang w:val="en-US"/>
        </w:rPr>
        <w:t>, that made it a crucial stronghold throughout history. Today it’s a popular tourist site and a cultural heritage site.</w:t>
      </w:r>
    </w:p>
    <w:p w:rsidR="00D84FEF" w:rsidP="00C7548B" w:rsidRDefault="00D94FFB" w14:paraId="0E017685" w14:textId="4C1CC35F">
      <w:pPr>
        <w:pStyle w:val="LeadInText"/>
        <w:spacing w:line="360" w:lineRule="auto"/>
        <w:jc w:val="both"/>
      </w:pPr>
      <w:r>
        <w:rPr>
          <w:rFonts w:ascii="Proxima Nova Rg" w:hAnsi="Proxima Nova Rg"/>
          <w:color w:val="342B60"/>
          <w:lang w:val="en-US"/>
        </w:rPr>
        <w:t xml:space="preserve">After that </w:t>
      </w:r>
      <w:r w:rsidR="00C7548B">
        <w:rPr>
          <w:rFonts w:ascii="Proxima Nova Rg" w:hAnsi="Proxima Nova Rg"/>
          <w:color w:val="342B60"/>
          <w:lang w:val="en-US"/>
        </w:rPr>
        <w:t xml:space="preserve">we will return to </w:t>
      </w:r>
      <w:proofErr w:type="gramStart"/>
      <w:r w:rsidR="00C7548B">
        <w:rPr>
          <w:rFonts w:ascii="Proxima Nova Rg" w:hAnsi="Proxima Nova Rg"/>
          <w:color w:val="342B60"/>
          <w:lang w:val="en-US"/>
        </w:rPr>
        <w:t>Tallinn</w:t>
      </w:r>
      <w:proofErr w:type="gramEnd"/>
      <w:r w:rsidR="00C7548B">
        <w:rPr>
          <w:rFonts w:ascii="Proxima Nova Rg" w:hAnsi="Proxima Nova Rg"/>
          <w:color w:val="342B60"/>
          <w:lang w:val="en-US"/>
        </w:rPr>
        <w:t xml:space="preserve"> and you will have free time in the evening. </w:t>
      </w:r>
      <w:r w:rsidR="00C7548B">
        <w:br w:type="page"/>
      </w:r>
    </w:p>
    <w:p w:rsidR="00FD0814" w:rsidP="00243DF0" w:rsidRDefault="00FD0814" w14:paraId="2577C76C" w14:textId="7C47BF65">
      <w:pPr>
        <w:pStyle w:val="Style2"/>
      </w:pPr>
      <w:r>
        <w:lastRenderedPageBreak/>
        <w:t>ACTIVITIES</w:t>
      </w:r>
    </w:p>
    <w:p w:rsidR="00FD0814" w:rsidP="00FD0814" w:rsidRDefault="00FD0814" w14:paraId="3FCFC3F4" w14:textId="3E3EA19F">
      <w:pPr>
        <w:pStyle w:val="LeadInText"/>
        <w:spacing w:line="360" w:lineRule="auto"/>
        <w:jc w:val="both"/>
        <w:rPr>
          <w:rFonts w:ascii="Proxima Nova Rg" w:hAnsi="Proxima Nova Rg"/>
          <w:color w:val="342B60"/>
          <w:lang w:val="en-US"/>
        </w:rPr>
      </w:pPr>
      <w:r w:rsidRPr="16DA6A08">
        <w:rPr>
          <w:rFonts w:ascii="Proxima Nova Rg" w:hAnsi="Proxima Nova Rg"/>
          <w:color w:val="342B60"/>
          <w:lang w:val="en-US"/>
        </w:rPr>
        <w:t xml:space="preserve">On the first day we’ll go to Tallinn </w:t>
      </w:r>
      <w:hyperlink r:id="rId37">
        <w:r w:rsidRPr="16DA6A08">
          <w:rPr>
            <w:rStyle w:val="Hyperlink"/>
            <w:rFonts w:ascii="Proxima Nova Rg" w:hAnsi="Proxima Nova Rg"/>
            <w:color w:val="E4067E"/>
            <w:lang w:val="en-US"/>
          </w:rPr>
          <w:t>old-town</w:t>
        </w:r>
      </w:hyperlink>
      <w:r w:rsidRPr="16DA6A08">
        <w:rPr>
          <w:rFonts w:ascii="Proxima Nova Rg" w:hAnsi="Proxima Nova Rg"/>
          <w:color w:val="342B60"/>
          <w:lang w:val="en-US"/>
        </w:rPr>
        <w:t xml:space="preserve"> walking tour. Tallinn old town is part of UNESCO world heritage and one of the best preserved medieval cities in the world.</w:t>
      </w:r>
    </w:p>
    <w:p w:rsidR="00FD0814" w:rsidP="00FD0814" w:rsidRDefault="00FD0814" w14:paraId="20831CC3" w14:textId="186DA99D">
      <w:pPr>
        <w:pStyle w:val="LeadInText"/>
        <w:spacing w:line="360" w:lineRule="auto"/>
        <w:jc w:val="both"/>
        <w:rPr>
          <w:rFonts w:ascii="Proxima Nova Rg" w:hAnsi="Proxima Nova Rg"/>
          <w:color w:val="342B60"/>
          <w:lang w:val="en-US"/>
        </w:rPr>
      </w:pPr>
      <w:r>
        <w:rPr>
          <w:rFonts w:ascii="Proxima Nova Rg" w:hAnsi="Proxima Nova Rg"/>
          <w:color w:val="342B60"/>
          <w:lang w:val="en-US"/>
        </w:rPr>
        <w:t>During the</w:t>
      </w:r>
      <w:r w:rsidRPr="00FD0814">
        <w:rPr>
          <w:rFonts w:ascii="Proxima Nova Rg" w:hAnsi="Proxima Nova Rg"/>
          <w:color w:val="342B60"/>
          <w:lang w:val="en-US"/>
        </w:rPr>
        <w:t xml:space="preserve"> </w:t>
      </w:r>
      <w:r>
        <w:rPr>
          <w:rFonts w:ascii="Proxima Nova Rg" w:hAnsi="Proxima Nova Rg"/>
          <w:color w:val="342B60"/>
          <w:lang w:val="en-US"/>
        </w:rPr>
        <w:t xml:space="preserve">first week we will visit the KGB museum in Viru Hotel. </w:t>
      </w:r>
    </w:p>
    <w:p w:rsidRPr="00FD0814" w:rsidR="00FD0814" w:rsidP="00FD0814" w:rsidRDefault="00FD0814" w14:paraId="0FFDDEE5" w14:textId="22A27A4F">
      <w:pPr>
        <w:pStyle w:val="LeadInText"/>
        <w:spacing w:line="360" w:lineRule="auto"/>
        <w:jc w:val="both"/>
        <w:rPr>
          <w:rFonts w:ascii="Proxima Nova Rg" w:hAnsi="Proxima Nova Rg"/>
          <w:color w:val="9396B0"/>
          <w:lang w:val="en-US"/>
        </w:rPr>
      </w:pPr>
      <w:r w:rsidRPr="00FD0814">
        <w:rPr>
          <w:rFonts w:ascii="Proxima Nova Rg" w:hAnsi="Proxima Nova Rg"/>
          <w:color w:val="9396B0"/>
          <w:lang w:val="en-US"/>
        </w:rPr>
        <w:t xml:space="preserve">Once upon a time, there was a hotel called Viru. The year was 1972 and a little less than 20 years remained until the end of the Soviet era. The hotel for foreigners also had to suit the national security body – </w:t>
      </w:r>
      <w:hyperlink w:history="1" r:id="rId38">
        <w:r w:rsidRPr="00FD0814">
          <w:rPr>
            <w:rStyle w:val="Hyperlink"/>
            <w:rFonts w:ascii="Proxima Nova Rg" w:hAnsi="Proxima Nova Rg"/>
            <w:b/>
            <w:bCs/>
            <w:color w:val="E4067E"/>
            <w:lang w:val="en-US"/>
          </w:rPr>
          <w:t>KGB</w:t>
        </w:r>
      </w:hyperlink>
      <w:r>
        <w:rPr>
          <w:rFonts w:ascii="Proxima Nova Rg" w:hAnsi="Proxima Nova Rg"/>
          <w:color w:val="9396B0"/>
          <w:lang w:val="en-US"/>
        </w:rPr>
        <w:t>!</w:t>
      </w:r>
    </w:p>
    <w:p w:rsidR="00FD0814" w:rsidP="00FD0814" w:rsidRDefault="00FD0814" w14:paraId="7FF8A070" w14:textId="5E2B07BD">
      <w:pPr>
        <w:pStyle w:val="LeadInText"/>
        <w:spacing w:line="360" w:lineRule="auto"/>
        <w:jc w:val="both"/>
        <w:rPr>
          <w:rFonts w:ascii="Proxima Nova Rg" w:hAnsi="Proxima Nova Rg"/>
          <w:color w:val="9396B0"/>
          <w:lang w:val="en-US"/>
        </w:rPr>
      </w:pPr>
      <w:r w:rsidRPr="00FD0814">
        <w:rPr>
          <w:rFonts w:ascii="Proxima Nova Rg" w:hAnsi="Proxima Nova Rg"/>
          <w:color w:val="342B60"/>
          <w:lang w:val="en-US"/>
        </w:rPr>
        <w:t xml:space="preserve">We also have planned to have some Estonian movie nights. For </w:t>
      </w:r>
      <w:proofErr w:type="gramStart"/>
      <w:r w:rsidRPr="00FD0814">
        <w:rPr>
          <w:rFonts w:ascii="Proxima Nova Rg" w:hAnsi="Proxima Nova Rg"/>
          <w:color w:val="342B60"/>
          <w:lang w:val="en-US"/>
        </w:rPr>
        <w:t>example</w:t>
      </w:r>
      <w:proofErr w:type="gramEnd"/>
      <w:r w:rsidRPr="00FD0814">
        <w:rPr>
          <w:rFonts w:ascii="Proxima Nova Rg" w:hAnsi="Proxima Nova Rg"/>
          <w:color w:val="342B60"/>
          <w:lang w:val="en-US"/>
        </w:rPr>
        <w:t xml:space="preserve"> </w:t>
      </w:r>
      <w:hyperlink w:history="1" r:id="rId39">
        <w:r w:rsidRPr="00FD0814">
          <w:rPr>
            <w:rStyle w:val="Hyperlink"/>
            <w:rFonts w:ascii="Proxima Nova Rg" w:hAnsi="Proxima Nova Rg"/>
            <w:b/>
            <w:bCs/>
            <w:color w:val="E4067E"/>
            <w:lang w:val="en-US"/>
          </w:rPr>
          <w:t>Melchior the Apothecary</w:t>
        </w:r>
      </w:hyperlink>
      <w:r w:rsidRPr="00FD0814">
        <w:rPr>
          <w:rFonts w:ascii="Proxima Nova Rg" w:hAnsi="Proxima Nova Rg"/>
          <w:b/>
          <w:bCs/>
          <w:color w:val="E4067E"/>
          <w:lang w:val="en-US"/>
        </w:rPr>
        <w:t xml:space="preserve"> </w:t>
      </w:r>
      <w:r w:rsidRPr="00FD0814">
        <w:rPr>
          <w:rFonts w:ascii="Proxima Nova Rg" w:hAnsi="Proxima Nova Rg"/>
          <w:color w:val="9396B0"/>
          <w:lang w:val="en-US"/>
        </w:rPr>
        <w:t>-</w:t>
      </w:r>
      <w:r w:rsidRPr="00FD0814">
        <w:rPr>
          <w:rFonts w:ascii="Proxima Nova Rg" w:hAnsi="Proxima Nova Rg"/>
          <w:b/>
          <w:bCs/>
          <w:color w:val="9396B0"/>
          <w:lang w:val="en-US"/>
        </w:rPr>
        <w:t xml:space="preserve"> </w:t>
      </w:r>
      <w:r w:rsidRPr="00FD0814">
        <w:rPr>
          <w:rFonts w:ascii="Proxima Nova Rg" w:hAnsi="Proxima Nova Rg"/>
          <w:color w:val="9396B0"/>
          <w:lang w:val="en-US"/>
        </w:rPr>
        <w:t>a medieval crime thriller about a Tallinn pharmacist who has to uncover the secret behind a terrible wave of murders.</w:t>
      </w:r>
    </w:p>
    <w:p w:rsidR="00FD0814" w:rsidP="00FD0814" w:rsidRDefault="00FD0814" w14:paraId="44E3A796" w14:textId="2FAECDE8">
      <w:pPr>
        <w:pStyle w:val="LeadInText"/>
        <w:spacing w:line="360" w:lineRule="auto"/>
        <w:jc w:val="both"/>
        <w:rPr>
          <w:rFonts w:ascii="Proxima Nova Rg" w:hAnsi="Proxima Nova Rg"/>
          <w:color w:val="9396B0"/>
          <w:lang w:val="en-US"/>
        </w:rPr>
      </w:pPr>
      <w:r w:rsidRPr="00FD0814">
        <w:rPr>
          <w:rFonts w:ascii="Proxima Nova Rg" w:hAnsi="Proxima Nova Rg"/>
          <w:color w:val="342B60"/>
          <w:lang w:val="en-US"/>
        </w:rPr>
        <w:t xml:space="preserve">We have some games we can play together on the </w:t>
      </w:r>
      <w:proofErr w:type="gramStart"/>
      <w:r w:rsidRPr="00FD0814">
        <w:rPr>
          <w:rFonts w:ascii="Proxima Nova Rg" w:hAnsi="Proxima Nova Rg"/>
          <w:color w:val="342B60"/>
          <w:lang w:val="en-US"/>
        </w:rPr>
        <w:t>campus</w:t>
      </w:r>
      <w:proofErr w:type="gramEnd"/>
      <w:r w:rsidRPr="00FD0814">
        <w:rPr>
          <w:rFonts w:ascii="Proxima Nova Rg" w:hAnsi="Proxima Nova Rg"/>
          <w:color w:val="342B60"/>
          <w:lang w:val="en-US"/>
        </w:rPr>
        <w:t xml:space="preserve"> or you can borrow to play in the hostel. For example basketball</w:t>
      </w:r>
      <w:r>
        <w:rPr>
          <w:rFonts w:ascii="Proxima Nova Rg" w:hAnsi="Proxima Nova Rg"/>
          <w:color w:val="9396B0"/>
          <w:lang w:val="en-US"/>
        </w:rPr>
        <w:t xml:space="preserve">, </w:t>
      </w:r>
      <w:r w:rsidRPr="00FD0814">
        <w:rPr>
          <w:rFonts w:ascii="Proxima Nova Rg" w:hAnsi="Proxima Nova Rg"/>
          <w:color w:val="342B60"/>
          <w:lang w:val="en-US"/>
        </w:rPr>
        <w:t>volleyball,</w:t>
      </w:r>
      <w:r>
        <w:rPr>
          <w:rFonts w:ascii="Proxima Nova Rg" w:hAnsi="Proxima Nova Rg"/>
          <w:color w:val="9396B0"/>
          <w:lang w:val="en-US"/>
        </w:rPr>
        <w:t xml:space="preserve"> </w:t>
      </w:r>
      <w:hyperlink w:history="1" r:id="rId40">
        <w:proofErr w:type="spellStart"/>
        <w:r w:rsidRPr="00FD0814">
          <w:rPr>
            <w:rStyle w:val="Hyperlink"/>
            <w:rFonts w:ascii="Proxima Nova Rg" w:hAnsi="Proxima Nova Rg"/>
            <w:b/>
            <w:bCs/>
            <w:color w:val="E4067E"/>
            <w:lang w:val="en-US"/>
          </w:rPr>
          <w:t>Mjölkki</w:t>
        </w:r>
        <w:proofErr w:type="spellEnd"/>
      </w:hyperlink>
      <w:r w:rsidRPr="00FD0814">
        <w:rPr>
          <w:rFonts w:ascii="Proxima Nova Rg" w:hAnsi="Proxima Nova Rg"/>
          <w:b/>
          <w:bCs/>
          <w:color w:val="9396B0"/>
          <w:lang w:val="en-US"/>
        </w:rPr>
        <w:t xml:space="preserve">, </w:t>
      </w:r>
      <w:hyperlink w:history="1" r:id="rId41">
        <w:r w:rsidRPr="00FD0814">
          <w:rPr>
            <w:rStyle w:val="Hyperlink"/>
            <w:rFonts w:ascii="Proxima Nova Rg" w:hAnsi="Proxima Nova Rg"/>
            <w:b/>
            <w:bCs/>
            <w:color w:val="E4067E"/>
            <w:lang w:val="en-US"/>
          </w:rPr>
          <w:t>Maffia</w:t>
        </w:r>
      </w:hyperlink>
      <w:r w:rsidRPr="00FD0814">
        <w:rPr>
          <w:rFonts w:ascii="Proxima Nova Rg" w:hAnsi="Proxima Nova Rg"/>
          <w:b/>
          <w:bCs/>
          <w:color w:val="9396B0"/>
          <w:lang w:val="en-US"/>
        </w:rPr>
        <w:t xml:space="preserve">, </w:t>
      </w:r>
      <w:hyperlink w:history="1" r:id="rId42">
        <w:r w:rsidRPr="00FD0814">
          <w:rPr>
            <w:rStyle w:val="Hyperlink"/>
            <w:rFonts w:ascii="Proxima Nova Rg" w:hAnsi="Proxima Nova Rg"/>
            <w:b/>
            <w:bCs/>
            <w:color w:val="E4067E"/>
            <w:lang w:val="en-US"/>
          </w:rPr>
          <w:t>Exploding Kittens</w:t>
        </w:r>
      </w:hyperlink>
      <w:r w:rsidRPr="00FD0814">
        <w:rPr>
          <w:rFonts w:ascii="Proxima Nova Rg" w:hAnsi="Proxima Nova Rg"/>
          <w:b/>
          <w:bCs/>
          <w:color w:val="9396B0"/>
          <w:lang w:val="en-US"/>
        </w:rPr>
        <w:t xml:space="preserve">, </w:t>
      </w:r>
      <w:hyperlink w:history="1" r:id="rId43">
        <w:r w:rsidRPr="00FD0814">
          <w:rPr>
            <w:rStyle w:val="Hyperlink"/>
            <w:rFonts w:ascii="Proxima Nova Rg" w:hAnsi="Proxima Nova Rg"/>
            <w:b/>
            <w:bCs/>
            <w:color w:val="E4067E"/>
            <w:lang w:val="en-US"/>
          </w:rPr>
          <w:t>Uno</w:t>
        </w:r>
      </w:hyperlink>
      <w:r>
        <w:rPr>
          <w:rFonts w:ascii="Proxima Nova Rg" w:hAnsi="Proxima Nova Rg"/>
          <w:color w:val="9396B0"/>
          <w:lang w:val="en-US"/>
        </w:rPr>
        <w:t xml:space="preserve"> </w:t>
      </w:r>
      <w:r w:rsidRPr="00FD0814">
        <w:rPr>
          <w:rFonts w:ascii="Proxima Nova Rg" w:hAnsi="Proxima Nova Rg"/>
          <w:color w:val="342B60"/>
          <w:lang w:val="en-US"/>
        </w:rPr>
        <w:t>etc</w:t>
      </w:r>
      <w:r>
        <w:rPr>
          <w:rFonts w:ascii="Proxima Nova Rg" w:hAnsi="Proxima Nova Rg"/>
          <w:color w:val="9396B0"/>
          <w:lang w:val="en-US"/>
        </w:rPr>
        <w:t>.</w:t>
      </w:r>
    </w:p>
    <w:p w:rsidR="00FD0814" w:rsidP="00FD0814" w:rsidRDefault="00FD0814" w14:paraId="1FE92E82" w14:textId="3FFD5C61">
      <w:pPr>
        <w:pStyle w:val="LeadInText"/>
        <w:spacing w:line="360" w:lineRule="auto"/>
        <w:jc w:val="both"/>
        <w:rPr>
          <w:rFonts w:ascii="Proxima Nova Rg" w:hAnsi="Proxima Nova Rg"/>
          <w:color w:val="342B60"/>
          <w:lang w:val="en-US"/>
        </w:rPr>
      </w:pPr>
      <w:r w:rsidRPr="00FD0814">
        <w:rPr>
          <w:rFonts w:ascii="Proxima Nova Rg" w:hAnsi="Proxima Nova Rg"/>
          <w:color w:val="342B60"/>
          <w:lang w:val="en-US"/>
        </w:rPr>
        <w:t xml:space="preserve">You will also have plenty of free time to enjoy Estonian </w:t>
      </w:r>
      <w:proofErr w:type="gramStart"/>
      <w:r w:rsidRPr="00FD0814">
        <w:rPr>
          <w:rFonts w:ascii="Proxima Nova Rg" w:hAnsi="Proxima Nova Rg"/>
          <w:color w:val="342B60"/>
          <w:lang w:val="en-US"/>
        </w:rPr>
        <w:t>summer, or</w:t>
      </w:r>
      <w:proofErr w:type="gramEnd"/>
      <w:r w:rsidRPr="00FD0814">
        <w:rPr>
          <w:rFonts w:ascii="Proxima Nova Rg" w:hAnsi="Proxima Nova Rg"/>
          <w:color w:val="342B60"/>
          <w:lang w:val="en-US"/>
        </w:rPr>
        <w:t xml:space="preserve"> explore the city of Helsinki in Finland or Riga in Latvia on your own.</w:t>
      </w:r>
      <w:r>
        <w:rPr>
          <w:rFonts w:ascii="Proxima Nova Rg" w:hAnsi="Proxima Nova Rg"/>
          <w:color w:val="342B60"/>
          <w:lang w:val="en-US"/>
        </w:rPr>
        <w:t xml:space="preserve"> If the weather is good you can also go to one of the beaches (</w:t>
      </w:r>
      <w:proofErr w:type="spellStart"/>
      <w:r w:rsidRPr="00FD0814">
        <w:rPr>
          <w:rFonts w:ascii="Proxima Nova Rg" w:hAnsi="Proxima Nova Rg"/>
          <w:b/>
          <w:bCs/>
          <w:color w:val="E4067E"/>
          <w:lang w:val="en-US"/>
        </w:rPr>
        <w:fldChar w:fldCharType="begin"/>
      </w:r>
      <w:r w:rsidRPr="00FD0814">
        <w:rPr>
          <w:rFonts w:ascii="Proxima Nova Rg" w:hAnsi="Proxima Nova Rg"/>
          <w:b/>
          <w:bCs/>
          <w:color w:val="E4067E"/>
          <w:lang w:val="en-US"/>
        </w:rPr>
        <w:instrText>HYPERLINK "https://maps.app.goo.gl/CLm7v73RELsRZbVZ7"</w:instrText>
      </w:r>
      <w:r w:rsidRPr="00FD0814">
        <w:rPr>
          <w:rFonts w:ascii="Proxima Nova Rg" w:hAnsi="Proxima Nova Rg"/>
          <w:b/>
          <w:bCs/>
          <w:color w:val="E4067E"/>
          <w:lang w:val="en-US"/>
        </w:rPr>
      </w:r>
      <w:r w:rsidRPr="00FD0814">
        <w:rPr>
          <w:rFonts w:ascii="Proxima Nova Rg" w:hAnsi="Proxima Nova Rg"/>
          <w:b/>
          <w:bCs/>
          <w:color w:val="E4067E"/>
          <w:lang w:val="en-US"/>
        </w:rPr>
        <w:fldChar w:fldCharType="separate"/>
      </w:r>
      <w:r w:rsidRPr="00FD0814">
        <w:rPr>
          <w:rStyle w:val="Hyperlink"/>
          <w:rFonts w:ascii="Proxima Nova Rg" w:hAnsi="Proxima Nova Rg"/>
          <w:b/>
          <w:bCs/>
          <w:color w:val="E4067E"/>
          <w:lang w:val="en-US"/>
        </w:rPr>
        <w:t>Kakumäe</w:t>
      </w:r>
      <w:proofErr w:type="spellEnd"/>
      <w:r w:rsidRPr="00FD0814">
        <w:rPr>
          <w:rFonts w:ascii="Proxima Nova Rg" w:hAnsi="Proxima Nova Rg"/>
          <w:b/>
          <w:bCs/>
          <w:color w:val="E4067E"/>
          <w:lang w:val="en-US"/>
        </w:rPr>
        <w:fldChar w:fldCharType="end"/>
      </w:r>
      <w:r w:rsidRPr="00FD0814">
        <w:rPr>
          <w:rFonts w:ascii="Proxima Nova Rg" w:hAnsi="Proxima Nova Rg"/>
          <w:b/>
          <w:bCs/>
          <w:color w:val="E4067E"/>
          <w:lang w:val="en-US"/>
        </w:rPr>
        <w:t xml:space="preserve"> rand</w:t>
      </w:r>
      <w:r w:rsidRPr="00FD0814">
        <w:rPr>
          <w:rFonts w:ascii="Proxima Nova Rg" w:hAnsi="Proxima Nova Rg"/>
          <w:b/>
          <w:bCs/>
          <w:color w:val="342B60"/>
          <w:lang w:val="en-US"/>
        </w:rPr>
        <w:t xml:space="preserve">, </w:t>
      </w:r>
      <w:hyperlink w:history="1" r:id="rId44">
        <w:proofErr w:type="spellStart"/>
        <w:r w:rsidRPr="00FD0814">
          <w:rPr>
            <w:rStyle w:val="Hyperlink"/>
            <w:rFonts w:ascii="Proxima Nova Rg" w:hAnsi="Proxima Nova Rg"/>
            <w:b/>
            <w:bCs/>
            <w:color w:val="E4067E"/>
            <w:lang w:val="en-US"/>
          </w:rPr>
          <w:t>Stroomi</w:t>
        </w:r>
        <w:proofErr w:type="spellEnd"/>
        <w:r w:rsidRPr="00FD0814">
          <w:rPr>
            <w:rStyle w:val="Hyperlink"/>
            <w:rFonts w:ascii="Proxima Nova Rg" w:hAnsi="Proxima Nova Rg"/>
            <w:b/>
            <w:bCs/>
            <w:color w:val="E4067E"/>
            <w:lang w:val="en-US"/>
          </w:rPr>
          <w:t xml:space="preserve"> rand</w:t>
        </w:r>
      </w:hyperlink>
      <w:r w:rsidRPr="00FD0814">
        <w:rPr>
          <w:rFonts w:ascii="Proxima Nova Rg" w:hAnsi="Proxima Nova Rg"/>
          <w:b/>
          <w:bCs/>
          <w:color w:val="342B60"/>
          <w:lang w:val="en-US"/>
        </w:rPr>
        <w:t xml:space="preserve">, </w:t>
      </w:r>
      <w:hyperlink w:history="1" r:id="rId45">
        <w:r w:rsidRPr="00FD0814">
          <w:rPr>
            <w:rStyle w:val="Hyperlink"/>
            <w:rFonts w:ascii="Proxima Nova Rg" w:hAnsi="Proxima Nova Rg"/>
            <w:b/>
            <w:bCs/>
            <w:color w:val="E4067E"/>
            <w:lang w:val="en-US"/>
          </w:rPr>
          <w:t>Pirita rand</w:t>
        </w:r>
      </w:hyperlink>
      <w:r>
        <w:rPr>
          <w:rFonts w:ascii="Proxima Nova Rg" w:hAnsi="Proxima Nova Rg"/>
          <w:color w:val="342B60"/>
          <w:lang w:val="en-US"/>
        </w:rPr>
        <w:t>) and you can also swim in the Baltic sea.</w:t>
      </w:r>
    </w:p>
    <w:p w:rsidRPr="00FD0814" w:rsidR="005370D8" w:rsidP="00FD0814" w:rsidRDefault="005370D8" w14:paraId="7CDAAA9F" w14:textId="60BCC5FE">
      <w:pPr>
        <w:pStyle w:val="LeadInText"/>
        <w:spacing w:line="360" w:lineRule="auto"/>
        <w:jc w:val="both"/>
        <w:rPr>
          <w:rFonts w:ascii="Proxima Nova Rg" w:hAnsi="Proxima Nova Rg"/>
          <w:color w:val="342B60"/>
          <w:lang w:val="en-US"/>
        </w:rPr>
      </w:pPr>
      <w:r>
        <w:rPr>
          <w:rFonts w:ascii="Proxima Nova Rg" w:hAnsi="Proxima Nova Rg"/>
          <w:color w:val="342B60"/>
          <w:lang w:val="en-US"/>
        </w:rPr>
        <w:t xml:space="preserve">Close to the Hostel is also </w:t>
      </w:r>
      <w:hyperlink w:history="1" r:id="rId46">
        <w:proofErr w:type="gramStart"/>
        <w:r w:rsidRPr="005370D8">
          <w:rPr>
            <w:rStyle w:val="Hyperlink"/>
            <w:rFonts w:ascii="Proxima Nova Rg" w:hAnsi="Proxima Nova Rg"/>
            <w:b/>
            <w:bCs/>
            <w:color w:val="E4067E"/>
            <w:lang w:val="en-US"/>
          </w:rPr>
          <w:t>Harku forest</w:t>
        </w:r>
        <w:proofErr w:type="gramEnd"/>
      </w:hyperlink>
      <w:r>
        <w:rPr>
          <w:rFonts w:ascii="Proxima Nova Rg" w:hAnsi="Proxima Nova Rg"/>
          <w:color w:val="342B60"/>
          <w:lang w:val="en-US"/>
        </w:rPr>
        <w:t xml:space="preserve"> health trails where you can go jogging or walking.  </w:t>
      </w:r>
    </w:p>
    <w:p w:rsidR="00FD0814" w:rsidP="00FD0814" w:rsidRDefault="00FD0814" w14:paraId="35304270" w14:textId="77777777">
      <w:pPr>
        <w:pStyle w:val="Style1"/>
        <w:numPr>
          <w:ilvl w:val="0"/>
          <w:numId w:val="0"/>
        </w:numPr>
        <w:ind w:left="360"/>
      </w:pPr>
    </w:p>
    <w:p w:rsidR="00AC383A" w:rsidP="00243DF0" w:rsidRDefault="00AC383A" w14:paraId="1AEBAC1E" w14:textId="77777777">
      <w:pPr>
        <w:pStyle w:val="Style2"/>
      </w:pPr>
      <w:bookmarkStart w:name="_Toc173162761" w:id="0"/>
      <w:r>
        <w:t>EXTRA INFO</w:t>
      </w:r>
    </w:p>
    <w:p w:rsidRPr="00C7548B" w:rsidR="00C7548B" w:rsidP="00243DF0" w:rsidRDefault="00243DF0" w14:paraId="7FE4799A" w14:textId="2F7D12EE">
      <w:pPr>
        <w:pStyle w:val="Style3"/>
        <w:ind w:left="0" w:firstLine="0"/>
      </w:pPr>
      <w:r>
        <w:t xml:space="preserve">8.1 </w:t>
      </w:r>
      <w:proofErr w:type="spellStart"/>
      <w:r w:rsidRPr="00C7548B" w:rsidR="00AC383A">
        <w:t>Essential</w:t>
      </w:r>
      <w:proofErr w:type="spellEnd"/>
      <w:r w:rsidRPr="00C7548B" w:rsidR="00AC383A">
        <w:t xml:space="preserve"> </w:t>
      </w:r>
      <w:proofErr w:type="spellStart"/>
      <w:r w:rsidRPr="00C7548B" w:rsidR="00AC383A">
        <w:t>vocabulary</w:t>
      </w:r>
      <w:bookmarkEnd w:id="0"/>
      <w:proofErr w:type="spellEnd"/>
    </w:p>
    <w:p w:rsidRPr="00C7548B" w:rsidR="00C7548B" w:rsidP="00C7548B" w:rsidRDefault="00C7548B" w14:paraId="7B1A0147" w14:textId="77777777">
      <w:pPr>
        <w:pStyle w:val="LeadInText"/>
        <w:spacing w:after="0" w:line="360" w:lineRule="auto"/>
        <w:jc w:val="both"/>
        <w:rPr>
          <w:rFonts w:ascii="Proxima Nova Rg" w:hAnsi="Proxima Nova Rg"/>
          <w:color w:val="342B60"/>
        </w:rPr>
      </w:pPr>
      <w:r w:rsidRPr="00C7548B">
        <w:rPr>
          <w:rFonts w:ascii="Proxima Nova Rg" w:hAnsi="Proxima Nova Rg"/>
          <w:color w:val="342B60"/>
        </w:rPr>
        <w:t>Hello = Tere</w:t>
      </w:r>
    </w:p>
    <w:p w:rsidRPr="00C7548B" w:rsidR="00C7548B" w:rsidP="00C7548B" w:rsidRDefault="00C7548B" w14:paraId="2FAFF635" w14:textId="2B1D9803">
      <w:pPr>
        <w:pStyle w:val="LeadInText"/>
        <w:spacing w:after="0" w:line="360" w:lineRule="auto"/>
        <w:jc w:val="both"/>
        <w:rPr>
          <w:rFonts w:ascii="Proxima Nova Rg" w:hAnsi="Proxima Nova Rg"/>
          <w:color w:val="342B60"/>
        </w:rPr>
      </w:pPr>
      <w:r w:rsidRPr="16DA6A08">
        <w:rPr>
          <w:rFonts w:ascii="Proxima Nova Rg" w:hAnsi="Proxima Nova Rg"/>
          <w:color w:val="342B60"/>
        </w:rPr>
        <w:t>Goodbye = Head</w:t>
      </w:r>
      <w:r w:rsidRPr="16DA6A08" w:rsidR="32CC7955">
        <w:rPr>
          <w:rFonts w:ascii="Proxima Nova Rg" w:hAnsi="Proxima Nova Rg"/>
          <w:color w:val="342B60"/>
        </w:rPr>
        <w:t xml:space="preserve"> </w:t>
      </w:r>
      <w:proofErr w:type="spellStart"/>
      <w:r w:rsidRPr="16DA6A08">
        <w:rPr>
          <w:rFonts w:ascii="Proxima Nova Rg" w:hAnsi="Proxima Nova Rg"/>
          <w:color w:val="342B60"/>
        </w:rPr>
        <w:t>aega</w:t>
      </w:r>
      <w:proofErr w:type="spellEnd"/>
    </w:p>
    <w:p w:rsidRPr="00C7548B" w:rsidR="00C7548B" w:rsidP="00C7548B" w:rsidRDefault="00C7548B" w14:paraId="0C851B03" w14:textId="77777777">
      <w:pPr>
        <w:pStyle w:val="LeadInText"/>
        <w:spacing w:after="0" w:line="360" w:lineRule="auto"/>
        <w:jc w:val="both"/>
        <w:rPr>
          <w:rFonts w:ascii="Proxima Nova Rg" w:hAnsi="Proxima Nova Rg"/>
          <w:color w:val="342B60"/>
        </w:rPr>
      </w:pPr>
      <w:r w:rsidRPr="00C7548B">
        <w:rPr>
          <w:rFonts w:ascii="Proxima Nova Rg" w:hAnsi="Proxima Nova Rg"/>
          <w:color w:val="342B60"/>
        </w:rPr>
        <w:t xml:space="preserve">Thank you = </w:t>
      </w:r>
      <w:proofErr w:type="spellStart"/>
      <w:r w:rsidRPr="00C7548B">
        <w:rPr>
          <w:rFonts w:ascii="Proxima Nova Rg" w:hAnsi="Proxima Nova Rg"/>
          <w:color w:val="342B60"/>
        </w:rPr>
        <w:t>Aitäh</w:t>
      </w:r>
      <w:proofErr w:type="spellEnd"/>
    </w:p>
    <w:p w:rsidRPr="00C7548B" w:rsidR="00C7548B" w:rsidP="00C7548B" w:rsidRDefault="00C7548B" w14:paraId="6969E7B4" w14:textId="77777777">
      <w:pPr>
        <w:pStyle w:val="LeadInText"/>
        <w:spacing w:after="0" w:line="360" w:lineRule="auto"/>
        <w:jc w:val="both"/>
        <w:rPr>
          <w:rFonts w:ascii="Proxima Nova Rg" w:hAnsi="Proxima Nova Rg"/>
          <w:color w:val="342B60"/>
        </w:rPr>
      </w:pPr>
      <w:r w:rsidRPr="00C7548B">
        <w:rPr>
          <w:rFonts w:ascii="Proxima Nova Rg" w:hAnsi="Proxima Nova Rg"/>
          <w:color w:val="342B60"/>
        </w:rPr>
        <w:t xml:space="preserve">Please = </w:t>
      </w:r>
      <w:proofErr w:type="spellStart"/>
      <w:r w:rsidRPr="00C7548B">
        <w:rPr>
          <w:rFonts w:ascii="Proxima Nova Rg" w:hAnsi="Proxima Nova Rg"/>
          <w:color w:val="342B60"/>
        </w:rPr>
        <w:t>Palun</w:t>
      </w:r>
      <w:proofErr w:type="spellEnd"/>
      <w:r w:rsidRPr="00C7548B">
        <w:rPr>
          <w:rFonts w:ascii="Proxima Nova Rg" w:hAnsi="Proxima Nova Rg"/>
          <w:color w:val="342B60"/>
        </w:rPr>
        <w:t xml:space="preserve"> </w:t>
      </w:r>
    </w:p>
    <w:p w:rsidRPr="00C7548B" w:rsidR="00C7548B" w:rsidP="00C7548B" w:rsidRDefault="00C7548B" w14:paraId="1EEAC546" w14:textId="77777777">
      <w:pPr>
        <w:pStyle w:val="LeadInText"/>
        <w:spacing w:line="360" w:lineRule="auto"/>
        <w:jc w:val="both"/>
        <w:rPr>
          <w:rFonts w:ascii="Proxima Nova Rg" w:hAnsi="Proxima Nova Rg"/>
          <w:color w:val="342B60"/>
        </w:rPr>
      </w:pPr>
      <w:r w:rsidRPr="00C7548B">
        <w:rPr>
          <w:rFonts w:ascii="Proxima Nova Rg" w:hAnsi="Proxima Nova Rg"/>
          <w:color w:val="342B60"/>
        </w:rPr>
        <w:t xml:space="preserve">Here’s a </w:t>
      </w:r>
      <w:hyperlink w:history="1" w:anchor="google_vignette" r:id="rId47">
        <w:r w:rsidRPr="00C7548B">
          <w:rPr>
            <w:rFonts w:ascii="Proxima Nova Rg" w:hAnsi="Proxima Nova Rg"/>
            <w:b/>
            <w:bCs/>
            <w:color w:val="E4067E"/>
            <w:u w:val="single"/>
          </w:rPr>
          <w:t>LINK</w:t>
        </w:r>
      </w:hyperlink>
      <w:r w:rsidRPr="00C7548B">
        <w:rPr>
          <w:rFonts w:ascii="Proxima Nova Rg" w:hAnsi="Proxima Nova Rg"/>
          <w:color w:val="E4067E"/>
        </w:rPr>
        <w:t xml:space="preserve"> </w:t>
      </w:r>
      <w:r w:rsidRPr="00C7548B">
        <w:rPr>
          <w:rFonts w:ascii="Proxima Nova Rg" w:hAnsi="Proxima Nova Rg"/>
          <w:color w:val="342B60"/>
        </w:rPr>
        <w:t xml:space="preserve">with some basic phrases. </w:t>
      </w:r>
    </w:p>
    <w:p w:rsidR="00C7548B" w:rsidP="00C7548B" w:rsidRDefault="00C7548B" w14:paraId="2F9EE2F3" w14:textId="77777777">
      <w:pPr>
        <w:pStyle w:val="LeadInText"/>
        <w:spacing w:line="360" w:lineRule="auto"/>
        <w:jc w:val="both"/>
        <w:rPr>
          <w:rFonts w:ascii="Proxima Nova Rg" w:hAnsi="Proxima Nova Rg"/>
          <w:color w:val="342B60"/>
        </w:rPr>
      </w:pPr>
      <w:r w:rsidRPr="00C7548B">
        <w:rPr>
          <w:rFonts w:ascii="Proxima Nova Rg" w:hAnsi="Proxima Nova Rg"/>
          <w:color w:val="342B60"/>
        </w:rPr>
        <w:t>For the next level learners, try to spell: “</w:t>
      </w:r>
      <w:proofErr w:type="spellStart"/>
      <w:r w:rsidRPr="00C7548B">
        <w:rPr>
          <w:rFonts w:ascii="Proxima Nova Rg" w:hAnsi="Proxima Nova Rg"/>
          <w:color w:val="E4067E"/>
        </w:rPr>
        <w:t>öötöö</w:t>
      </w:r>
      <w:proofErr w:type="spellEnd"/>
      <w:r w:rsidRPr="00C7548B">
        <w:rPr>
          <w:rFonts w:ascii="Proxima Nova Rg" w:hAnsi="Proxima Nova Rg"/>
          <w:color w:val="342B60"/>
        </w:rPr>
        <w:t>” (night job) and “</w:t>
      </w:r>
      <w:proofErr w:type="spellStart"/>
      <w:r w:rsidRPr="00C7548B">
        <w:rPr>
          <w:rFonts w:ascii="Proxima Nova Rg" w:hAnsi="Proxima Nova Rg"/>
          <w:color w:val="E4067E"/>
        </w:rPr>
        <w:t>jäääär</w:t>
      </w:r>
      <w:proofErr w:type="spellEnd"/>
      <w:r w:rsidRPr="00C7548B">
        <w:rPr>
          <w:rFonts w:ascii="Proxima Nova Rg" w:hAnsi="Proxima Nova Rg"/>
          <w:color w:val="342B60"/>
        </w:rPr>
        <w:t>” (edge of ice).</w:t>
      </w:r>
    </w:p>
    <w:p w:rsidRPr="00AC383A" w:rsidR="00AC383A" w:rsidP="00AC383A" w:rsidRDefault="00243DF0" w14:paraId="3A251D9C" w14:textId="752AE5FA">
      <w:pPr>
        <w:pStyle w:val="Style3"/>
        <w:ind w:left="0" w:firstLine="0"/>
      </w:pPr>
      <w:r>
        <w:lastRenderedPageBreak/>
        <w:t xml:space="preserve">8.2 </w:t>
      </w:r>
      <w:r w:rsidRPr="00AC383A" w:rsidR="00AC383A">
        <w:t xml:space="preserve">Shopping </w:t>
      </w:r>
    </w:p>
    <w:p w:rsidRPr="00AC383A" w:rsidR="00AC383A" w:rsidP="00AC383A" w:rsidRDefault="00AC383A" w14:paraId="43908D5E" w14:textId="49522C4D">
      <w:pPr>
        <w:pStyle w:val="LeadInText"/>
        <w:spacing w:line="360" w:lineRule="auto"/>
        <w:jc w:val="both"/>
        <w:rPr>
          <w:rFonts w:ascii="Proxima Nova Rg" w:hAnsi="Proxima Nova Rg"/>
          <w:color w:val="342B60"/>
        </w:rPr>
      </w:pPr>
      <w:r w:rsidRPr="00AC383A">
        <w:rPr>
          <w:rFonts w:ascii="Proxima Nova Rg" w:hAnsi="Proxima Nova Rg"/>
          <w:color w:val="342B60"/>
        </w:rPr>
        <w:t xml:space="preserve">Main shopping </w:t>
      </w:r>
      <w:proofErr w:type="spellStart"/>
      <w:r w:rsidRPr="00AC383A">
        <w:rPr>
          <w:rFonts w:ascii="Proxima Nova Rg" w:hAnsi="Proxima Nova Rg"/>
          <w:color w:val="342B60"/>
        </w:rPr>
        <w:t>centers</w:t>
      </w:r>
      <w:proofErr w:type="spellEnd"/>
      <w:r w:rsidRPr="00AC383A">
        <w:rPr>
          <w:rFonts w:ascii="Proxima Nova Rg" w:hAnsi="Proxima Nova Rg"/>
          <w:color w:val="342B60"/>
        </w:rPr>
        <w:t xml:space="preserve"> that most people go to for more groceries, pharmacies, clothes, free time </w:t>
      </w:r>
      <w:hyperlink w:history="1" r:id="rId48">
        <w:r w:rsidRPr="00AC383A">
          <w:rPr>
            <w:rFonts w:ascii="Proxima Nova Rg" w:hAnsi="Proxima Nova Rg"/>
            <w:color w:val="E4067E"/>
            <w:u w:val="single"/>
          </w:rPr>
          <w:t>Rocca al Mare</w:t>
        </w:r>
      </w:hyperlink>
      <w:r w:rsidRPr="00AC383A">
        <w:rPr>
          <w:rFonts w:ascii="Proxima Nova Rg" w:hAnsi="Proxima Nova Rg"/>
          <w:color w:val="342B60"/>
        </w:rPr>
        <w:t xml:space="preserve">, </w:t>
      </w:r>
      <w:hyperlink w:history="1" r:id="rId49">
        <w:r w:rsidRPr="00AC383A">
          <w:rPr>
            <w:rFonts w:ascii="Proxima Nova Rg" w:hAnsi="Proxima Nova Rg"/>
            <w:color w:val="E4067E"/>
            <w:u w:val="single"/>
          </w:rPr>
          <w:t xml:space="preserve">Kristiine </w:t>
        </w:r>
        <w:proofErr w:type="spellStart"/>
        <w:r w:rsidRPr="00AC383A">
          <w:rPr>
            <w:rFonts w:ascii="Proxima Nova Rg" w:hAnsi="Proxima Nova Rg"/>
            <w:color w:val="E4067E"/>
            <w:u w:val="single"/>
          </w:rPr>
          <w:t>Keskus</w:t>
        </w:r>
        <w:proofErr w:type="spellEnd"/>
      </w:hyperlink>
      <w:r w:rsidRPr="00AC383A">
        <w:rPr>
          <w:rFonts w:ascii="Proxima Nova Rg" w:hAnsi="Proxima Nova Rg"/>
          <w:color w:val="342B60"/>
          <w:u w:val="single"/>
        </w:rPr>
        <w:t>,</w:t>
      </w:r>
      <w:r w:rsidRPr="00AC383A">
        <w:rPr>
          <w:rFonts w:ascii="Proxima Nova Rg" w:hAnsi="Proxima Nova Rg"/>
          <w:color w:val="342B60"/>
        </w:rPr>
        <w:t xml:space="preserve"> </w:t>
      </w:r>
      <w:hyperlink w:history="1" r:id="rId50">
        <w:proofErr w:type="spellStart"/>
        <w:r w:rsidRPr="00AC383A">
          <w:rPr>
            <w:rFonts w:ascii="Proxima Nova Rg" w:hAnsi="Proxima Nova Rg"/>
            <w:color w:val="E4067E"/>
            <w:u w:val="single"/>
          </w:rPr>
          <w:t>Ülemiste</w:t>
        </w:r>
        <w:proofErr w:type="spellEnd"/>
        <w:r w:rsidRPr="00AC383A">
          <w:rPr>
            <w:rFonts w:ascii="Proxima Nova Rg" w:hAnsi="Proxima Nova Rg"/>
            <w:color w:val="E4067E"/>
            <w:u w:val="single"/>
          </w:rPr>
          <w:t xml:space="preserve"> </w:t>
        </w:r>
        <w:proofErr w:type="spellStart"/>
        <w:r w:rsidRPr="00AC383A">
          <w:rPr>
            <w:rFonts w:ascii="Proxima Nova Rg" w:hAnsi="Proxima Nova Rg"/>
            <w:color w:val="E4067E"/>
            <w:u w:val="single"/>
          </w:rPr>
          <w:t>Keskus</w:t>
        </w:r>
        <w:proofErr w:type="spellEnd"/>
      </w:hyperlink>
      <w:r w:rsidRPr="00AC383A">
        <w:rPr>
          <w:rFonts w:ascii="Proxima Nova Rg" w:hAnsi="Proxima Nova Rg"/>
          <w:color w:val="342B60"/>
        </w:rPr>
        <w:t>.</w:t>
      </w:r>
    </w:p>
    <w:p w:rsidRPr="00AC383A" w:rsidR="00AC383A" w:rsidP="00AC383A" w:rsidRDefault="00AC383A" w14:paraId="1B8C20F9" w14:textId="707A7131">
      <w:pPr>
        <w:pStyle w:val="LeadInText"/>
        <w:spacing w:line="360" w:lineRule="auto"/>
        <w:jc w:val="both"/>
        <w:rPr>
          <w:rFonts w:ascii="Proxima Nova Rg" w:hAnsi="Proxima Nova Rg"/>
          <w:color w:val="342B60"/>
        </w:rPr>
      </w:pPr>
      <w:r w:rsidRPr="00AC383A">
        <w:rPr>
          <w:rFonts w:ascii="Proxima Nova Rg" w:hAnsi="Proxima Nova Rg"/>
          <w:color w:val="342B60"/>
        </w:rPr>
        <w:t xml:space="preserve">Nice department store in the </w:t>
      </w:r>
      <w:proofErr w:type="spellStart"/>
      <w:r w:rsidRPr="00AC383A">
        <w:rPr>
          <w:rFonts w:ascii="Proxima Nova Rg" w:hAnsi="Proxima Nova Rg"/>
          <w:color w:val="342B60"/>
        </w:rPr>
        <w:t>center</w:t>
      </w:r>
      <w:proofErr w:type="spellEnd"/>
      <w:r w:rsidRPr="00AC383A">
        <w:rPr>
          <w:rFonts w:ascii="Proxima Nova Rg" w:hAnsi="Proxima Nova Rg"/>
          <w:color w:val="342B60"/>
        </w:rPr>
        <w:t xml:space="preserve"> </w:t>
      </w:r>
      <w:hyperlink w:history="1" r:id="rId51">
        <w:r w:rsidRPr="00AC383A">
          <w:rPr>
            <w:rFonts w:ascii="Proxima Nova Rg" w:hAnsi="Proxima Nova Rg"/>
            <w:color w:val="E4067E"/>
            <w:u w:val="single"/>
          </w:rPr>
          <w:t xml:space="preserve">Tallinna </w:t>
        </w:r>
        <w:proofErr w:type="spellStart"/>
        <w:r w:rsidRPr="00AC383A">
          <w:rPr>
            <w:rFonts w:ascii="Proxima Nova Rg" w:hAnsi="Proxima Nova Rg"/>
            <w:color w:val="E4067E"/>
            <w:u w:val="single"/>
          </w:rPr>
          <w:t>Kaubamaja</w:t>
        </w:r>
        <w:proofErr w:type="spellEnd"/>
      </w:hyperlink>
      <w:r w:rsidRPr="00AC383A">
        <w:rPr>
          <w:rFonts w:ascii="Proxima Nova Rg" w:hAnsi="Proxima Nova Rg"/>
          <w:color w:val="342B60"/>
        </w:rPr>
        <w:t xml:space="preserve"> (+ it’s connected to </w:t>
      </w:r>
      <w:hyperlink w:history="1" r:id="rId52">
        <w:r w:rsidRPr="00AC383A">
          <w:rPr>
            <w:rFonts w:ascii="Proxima Nova Rg" w:hAnsi="Proxima Nova Rg"/>
            <w:color w:val="E4067E"/>
            <w:u w:val="single"/>
          </w:rPr>
          <w:t xml:space="preserve">Viru </w:t>
        </w:r>
        <w:proofErr w:type="spellStart"/>
        <w:r w:rsidRPr="00AC383A">
          <w:rPr>
            <w:rFonts w:ascii="Proxima Nova Rg" w:hAnsi="Proxima Nova Rg"/>
            <w:color w:val="E4067E"/>
            <w:u w:val="single"/>
          </w:rPr>
          <w:t>Keskus</w:t>
        </w:r>
        <w:proofErr w:type="spellEnd"/>
      </w:hyperlink>
      <w:r w:rsidRPr="00AC383A">
        <w:rPr>
          <w:rFonts w:ascii="Proxima Nova Rg" w:hAnsi="Proxima Nova Rg"/>
          <w:color w:val="342B60"/>
        </w:rPr>
        <w:t xml:space="preserve">, that has a nice street food options). </w:t>
      </w:r>
    </w:p>
    <w:p w:rsidR="00AC383A" w:rsidP="00AC383A" w:rsidRDefault="00AC383A" w14:paraId="69D9B16B" w14:textId="7940FB6B">
      <w:pPr>
        <w:pStyle w:val="LeadInText"/>
        <w:spacing w:line="360" w:lineRule="auto"/>
        <w:jc w:val="both"/>
        <w:rPr>
          <w:rFonts w:ascii="Proxima Nova Rg" w:hAnsi="Proxima Nova Rg"/>
          <w:color w:val="342B60"/>
        </w:rPr>
      </w:pPr>
      <w:r w:rsidRPr="00AC383A">
        <w:rPr>
          <w:rFonts w:ascii="Proxima Nova Rg" w:hAnsi="Proxima Nova Rg"/>
          <w:color w:val="342B60"/>
        </w:rPr>
        <w:t xml:space="preserve">If you have time, then </w:t>
      </w:r>
      <w:hyperlink w:history="1" r:id="rId53">
        <w:r w:rsidRPr="00AC383A">
          <w:rPr>
            <w:rFonts w:ascii="Proxima Nova Rg" w:hAnsi="Proxima Nova Rg"/>
            <w:color w:val="E4067E"/>
            <w:u w:val="single"/>
          </w:rPr>
          <w:t xml:space="preserve">Balti Jaama </w:t>
        </w:r>
        <w:proofErr w:type="spellStart"/>
        <w:r w:rsidRPr="00AC383A">
          <w:rPr>
            <w:rFonts w:ascii="Proxima Nova Rg" w:hAnsi="Proxima Nova Rg"/>
            <w:color w:val="E4067E"/>
            <w:u w:val="single"/>
          </w:rPr>
          <w:t>turg</w:t>
        </w:r>
        <w:proofErr w:type="spellEnd"/>
      </w:hyperlink>
      <w:r w:rsidRPr="00AC383A">
        <w:rPr>
          <w:rFonts w:ascii="Proxima Nova Rg" w:hAnsi="Proxima Nova Rg"/>
          <w:color w:val="342B60"/>
        </w:rPr>
        <w:t xml:space="preserve"> (Baltic Train Station Market) is also a fun place to visit for variety of street food, antiquities, etc.</w:t>
      </w:r>
    </w:p>
    <w:p w:rsidRPr="00AC383A" w:rsidR="00AC383A" w:rsidP="00AC383A" w:rsidRDefault="00AC383A" w14:paraId="4DB2E781" w14:textId="41DAC975">
      <w:pPr>
        <w:pStyle w:val="LeadInText"/>
        <w:spacing w:line="360" w:lineRule="auto"/>
        <w:jc w:val="both"/>
        <w:rPr>
          <w:rFonts w:ascii="Proxima Nova Rg" w:hAnsi="Proxima Nova Rg"/>
          <w:color w:val="E4067E"/>
        </w:rPr>
      </w:pPr>
      <w:r w:rsidRPr="16DA6A08">
        <w:rPr>
          <w:rFonts w:ascii="Proxima Nova Rg" w:hAnsi="Proxima Nova Rg"/>
          <w:color w:val="342B60"/>
        </w:rPr>
        <w:t>Most grocery stores like Selver, Coop, Rimi and Prisma</w:t>
      </w:r>
      <w:r w:rsidRPr="16DA6A08" w:rsidR="58731139">
        <w:rPr>
          <w:rFonts w:ascii="Proxima Nova Rg" w:hAnsi="Proxima Nova Rg"/>
          <w:color w:val="342B60"/>
        </w:rPr>
        <w:t>, Lidl</w:t>
      </w:r>
      <w:r w:rsidRPr="16DA6A08">
        <w:rPr>
          <w:rFonts w:ascii="Proxima Nova Rg" w:hAnsi="Proxima Nova Rg"/>
          <w:color w:val="342B60"/>
        </w:rPr>
        <w:t xml:space="preserve"> offer large varieties of Estonian foods.</w:t>
      </w:r>
    </w:p>
    <w:p w:rsidRPr="00AC383A" w:rsidR="005D7601" w:rsidP="00AC383A" w:rsidRDefault="005D7601" w14:paraId="590739BC" w14:textId="7024C553">
      <w:pPr>
        <w:pStyle w:val="LeadInText"/>
        <w:spacing w:line="360" w:lineRule="auto"/>
        <w:jc w:val="both"/>
        <w:rPr>
          <w:rFonts w:ascii="Proxima Nova Rg" w:hAnsi="Proxima Nova Rg"/>
          <w:color w:val="E4067E"/>
          <w:u w:val="single"/>
        </w:rPr>
      </w:pPr>
      <w:hyperlink w:history="1" r:id="rId54">
        <w:r w:rsidRPr="00AC383A">
          <w:rPr>
            <w:rFonts w:ascii="Proxima Nova Rg" w:hAnsi="Proxima Nova Rg"/>
            <w:color w:val="E4067E"/>
            <w:u w:val="single"/>
          </w:rPr>
          <w:t>More links about Estonia and Tallinn</w:t>
        </w:r>
      </w:hyperlink>
      <w:r w:rsidRPr="00AC383A">
        <w:rPr>
          <w:rFonts w:ascii="Proxima Nova Rg" w:hAnsi="Proxima Nova Rg"/>
          <w:color w:val="E4067E"/>
          <w:u w:val="single"/>
        </w:rPr>
        <w:t xml:space="preserve"> </w:t>
      </w:r>
    </w:p>
    <w:p w:rsidRPr="00AC383A" w:rsidR="005D7601" w:rsidP="00AC383A" w:rsidRDefault="00243DF0" w14:paraId="54BE71DC" w14:textId="25B1D646">
      <w:pPr>
        <w:pStyle w:val="Style3"/>
        <w:ind w:left="0" w:firstLine="0"/>
      </w:pPr>
      <w:r>
        <w:t xml:space="preserve">8.3 </w:t>
      </w:r>
      <w:r w:rsidRPr="00AC383A" w:rsidR="00AC383A">
        <w:t>Kohuke</w:t>
      </w:r>
    </w:p>
    <w:p w:rsidRPr="00AC383A" w:rsidR="00AC383A" w:rsidP="00AC383A" w:rsidRDefault="00AC383A" w14:paraId="3B0AF88D" w14:textId="0F12B072">
      <w:pPr>
        <w:pStyle w:val="LeadInText"/>
        <w:spacing w:line="360" w:lineRule="auto"/>
        <w:jc w:val="both"/>
        <w:rPr>
          <w:rFonts w:ascii="Proxima Nova Rg" w:hAnsi="Proxima Nova Rg"/>
          <w:color w:val="342B60"/>
        </w:rPr>
      </w:pPr>
      <w:proofErr w:type="spellStart"/>
      <w:r w:rsidRPr="00AC383A">
        <w:rPr>
          <w:rFonts w:ascii="Proxima Nova Rg" w:hAnsi="Proxima Nova Rg"/>
          <w:color w:val="342B60"/>
        </w:rPr>
        <w:t>Kohuke</w:t>
      </w:r>
      <w:proofErr w:type="spellEnd"/>
      <w:r w:rsidRPr="00AC383A">
        <w:rPr>
          <w:rFonts w:ascii="Proxima Nova Rg" w:hAnsi="Proxima Nova Rg"/>
          <w:color w:val="342B60"/>
        </w:rPr>
        <w:t xml:space="preserve"> is an Estonian curd snack. It</w:t>
      </w:r>
      <w:r>
        <w:rPr>
          <w:rFonts w:ascii="Proxima Nova Rg" w:hAnsi="Proxima Nova Rg"/>
          <w:color w:val="342B60"/>
        </w:rPr>
        <w:t xml:space="preserve">’s a small piece of sweet </w:t>
      </w:r>
      <w:r w:rsidRPr="00AC383A">
        <w:rPr>
          <w:rFonts w:ascii="Proxima Nova Rg" w:hAnsi="Proxima Nova Rg"/>
          <w:color w:val="342B60"/>
        </w:rPr>
        <w:t xml:space="preserve">curd cheese surrounded by chocolate. </w:t>
      </w:r>
      <w:r>
        <w:rPr>
          <w:rFonts w:ascii="Proxima Nova Rg" w:hAnsi="Proxima Nova Rg"/>
          <w:color w:val="342B60"/>
        </w:rPr>
        <w:t xml:space="preserve">We love it and we think it’s delicious. </w:t>
      </w:r>
      <w:r w:rsidRPr="00AC383A">
        <w:rPr>
          <w:rFonts w:ascii="Proxima Nova Rg" w:hAnsi="Proxima Nova Rg"/>
          <w:color w:val="342B60"/>
        </w:rPr>
        <w:t xml:space="preserve">You can find all kind of flavours, from vanilla to cheesecake and blueberry. </w:t>
      </w:r>
    </w:p>
    <w:p w:rsidR="00AC383A" w:rsidP="00AC383A" w:rsidRDefault="00AC383A" w14:paraId="2EEE104A" w14:textId="1CBBA7A4">
      <w:pPr>
        <w:pStyle w:val="LeadInText"/>
        <w:spacing w:line="360" w:lineRule="auto"/>
        <w:jc w:val="both"/>
        <w:rPr>
          <w:rFonts w:ascii="Proxima Nova Rg" w:hAnsi="Proxima Nova Rg"/>
          <w:color w:val="342B60"/>
        </w:rPr>
      </w:pPr>
      <w:r>
        <w:rPr>
          <w:rFonts w:ascii="Proxima Nova Rg" w:hAnsi="Proxima Nova Rg"/>
          <w:color w:val="342B60"/>
        </w:rPr>
        <w:t xml:space="preserve">You can buy </w:t>
      </w:r>
      <w:proofErr w:type="spellStart"/>
      <w:r w:rsidRPr="00AC383A">
        <w:rPr>
          <w:rFonts w:ascii="Proxima Nova Rg" w:hAnsi="Proxima Nova Rg"/>
          <w:color w:val="342B60"/>
        </w:rPr>
        <w:t>kohuke</w:t>
      </w:r>
      <w:proofErr w:type="spellEnd"/>
      <w:r>
        <w:rPr>
          <w:rFonts w:ascii="Proxima Nova Rg" w:hAnsi="Proxima Nova Rg"/>
          <w:color w:val="342B60"/>
        </w:rPr>
        <w:t xml:space="preserve"> in any supermarket. They’re in t</w:t>
      </w:r>
      <w:r w:rsidRPr="00AC383A">
        <w:rPr>
          <w:rFonts w:ascii="Proxima Nova Rg" w:hAnsi="Proxima Nova Rg"/>
          <w:color w:val="342B60"/>
        </w:rPr>
        <w:t>he refrigerated section with yoghurt</w:t>
      </w:r>
      <w:r>
        <w:rPr>
          <w:rFonts w:ascii="Proxima Nova Rg" w:hAnsi="Proxima Nova Rg"/>
          <w:color w:val="342B60"/>
        </w:rPr>
        <w:t>s and other dairy products.</w:t>
      </w:r>
      <w:r w:rsidRPr="00AC383A">
        <w:rPr>
          <w:rFonts w:ascii="Proxima Nova Rg" w:hAnsi="Proxima Nova Rg"/>
          <w:color w:val="342B60"/>
        </w:rPr>
        <w:t xml:space="preserve"> </w:t>
      </w:r>
    </w:p>
    <w:p w:rsidRPr="00AC383A" w:rsidR="00AC383A" w:rsidP="00AC383A" w:rsidRDefault="00AC383A" w14:paraId="621B0494" w14:textId="6CE2ACC8">
      <w:pPr>
        <w:pStyle w:val="LeadInText"/>
        <w:spacing w:line="360" w:lineRule="auto"/>
        <w:jc w:val="both"/>
        <w:rPr>
          <w:rFonts w:ascii="Proxima Nova Rg" w:hAnsi="Proxima Nova Rg"/>
          <w:color w:val="342B60"/>
        </w:rPr>
      </w:pPr>
      <w:r>
        <w:rPr>
          <w:rFonts w:ascii="Proxima Nova Rg" w:hAnsi="Proxima Nova Rg"/>
          <w:noProof/>
          <w:color w:val="342B60"/>
        </w:rPr>
        <w:drawing>
          <wp:inline distT="0" distB="0" distL="0" distR="0" wp14:anchorId="7C4BE6C3" wp14:editId="68C19A6D">
            <wp:extent cx="5087007" cy="2670679"/>
            <wp:effectExtent l="0" t="0" r="0" b="0"/>
            <wp:docPr id="2118317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8683" cy="2676809"/>
                    </a:xfrm>
                    <a:prstGeom prst="rect">
                      <a:avLst/>
                    </a:prstGeom>
                    <a:noFill/>
                  </pic:spPr>
                </pic:pic>
              </a:graphicData>
            </a:graphic>
          </wp:inline>
        </w:drawing>
      </w:r>
    </w:p>
    <w:p w:rsidR="00AC383A" w:rsidP="00C7548B" w:rsidRDefault="00AC383A" w14:paraId="59C7F564" w14:textId="77777777">
      <w:pPr>
        <w:pStyle w:val="LeadInText"/>
        <w:spacing w:line="360" w:lineRule="auto"/>
        <w:jc w:val="both"/>
        <w:rPr>
          <w:rFonts w:ascii="Proxima Nova Rg" w:hAnsi="Proxima Nova Rg"/>
          <w:color w:val="342B60"/>
        </w:rPr>
      </w:pPr>
    </w:p>
    <w:p w:rsidRPr="00C7548B" w:rsidR="00C7548B" w:rsidP="00C7548B" w:rsidRDefault="00C7548B" w14:paraId="5F34DD6A" w14:textId="77777777">
      <w:pPr>
        <w:pStyle w:val="LeadInText"/>
        <w:spacing w:line="360" w:lineRule="auto"/>
        <w:jc w:val="both"/>
        <w:rPr>
          <w:rFonts w:ascii="Proxima Nova Rg" w:hAnsi="Proxima Nova Rg"/>
          <w:color w:val="342B60"/>
        </w:rPr>
      </w:pPr>
    </w:p>
    <w:p w:rsidRPr="00C7548B" w:rsidR="00C7548B" w:rsidP="00243DF0" w:rsidRDefault="00C7548B" w14:paraId="7D7559EB" w14:textId="7A39EF31">
      <w:pPr>
        <w:pStyle w:val="Style2"/>
      </w:pPr>
      <w:bookmarkStart w:name="_Toc135061679" w:id="1"/>
      <w:bookmarkStart w:name="_Toc173162762" w:id="2"/>
      <w:r w:rsidRPr="00C7548B">
        <w:t>CHECK-LIST</w:t>
      </w:r>
      <w:bookmarkEnd w:id="1"/>
      <w:bookmarkEnd w:id="2"/>
    </w:p>
    <w:p w:rsidRPr="00C7548B" w:rsidR="00C7548B" w:rsidP="00C7548B" w:rsidRDefault="00C7548B" w14:paraId="1A077DD1" w14:textId="77777777">
      <w:pPr>
        <w:spacing w:line="360" w:lineRule="auto"/>
        <w:jc w:val="both"/>
        <w:rPr>
          <w:rFonts w:ascii="Proxima Nova Rg" w:hAnsi="Proxima Nova Rg"/>
          <w:b/>
          <w:color w:val="342B60"/>
          <w:lang w:val="en-GB"/>
        </w:rPr>
      </w:pPr>
      <w:r w:rsidRPr="00C7548B">
        <w:rPr>
          <w:rFonts w:ascii="Proxima Nova Rg" w:hAnsi="Proxima Nova Rg"/>
          <w:color w:val="342B60"/>
          <w:lang w:val="en-GB"/>
        </w:rPr>
        <w:t>Please check if you have:</w:t>
      </w:r>
    </w:p>
    <w:p w:rsidRPr="00C7548B" w:rsidR="00C7548B" w:rsidP="00C7548B" w:rsidRDefault="00C7548B" w14:paraId="2C726EB4" w14:textId="77777777">
      <w:pPr>
        <w:pStyle w:val="ListParagraph"/>
        <w:numPr>
          <w:ilvl w:val="0"/>
          <w:numId w:val="4"/>
        </w:numPr>
        <w:spacing w:after="240" w:line="360" w:lineRule="auto"/>
        <w:jc w:val="both"/>
        <w:rPr>
          <w:rFonts w:ascii="Proxima Nova Rg" w:hAnsi="Proxima Nova Rg"/>
          <w:color w:val="342B60"/>
          <w:lang w:val="en-GB"/>
        </w:rPr>
      </w:pPr>
      <w:r w:rsidRPr="00C7548B">
        <w:rPr>
          <w:rFonts w:ascii="Proxima Nova Rg" w:hAnsi="Proxima Nova Rg"/>
          <w:color w:val="342B60"/>
          <w:lang w:val="en-GB"/>
        </w:rPr>
        <w:t>Valid travel document and/ or Schengen visa.</w:t>
      </w:r>
    </w:p>
    <w:p w:rsidRPr="00C7548B" w:rsidR="00C7548B" w:rsidP="00C7548B" w:rsidRDefault="00C7548B" w14:paraId="3D0DB693" w14:textId="77777777">
      <w:pPr>
        <w:pStyle w:val="ListParagraph"/>
        <w:numPr>
          <w:ilvl w:val="0"/>
          <w:numId w:val="4"/>
        </w:numPr>
        <w:spacing w:after="240" w:line="360" w:lineRule="auto"/>
        <w:jc w:val="both"/>
        <w:rPr>
          <w:rFonts w:ascii="Proxima Nova Rg" w:hAnsi="Proxima Nova Rg"/>
          <w:color w:val="342B60"/>
          <w:lang w:val="en-GB"/>
        </w:rPr>
      </w:pPr>
      <w:r w:rsidRPr="00C7548B">
        <w:rPr>
          <w:rFonts w:ascii="Proxima Nova Rg" w:hAnsi="Proxima Nova Rg"/>
          <w:color w:val="342B60"/>
          <w:lang w:val="en-GB"/>
        </w:rPr>
        <w:t>Student Card/ISIC gives discounts almost everywhere.</w:t>
      </w:r>
    </w:p>
    <w:p w:rsidRPr="00C7548B" w:rsidR="00C7548B" w:rsidP="00C7548B" w:rsidRDefault="00C7548B" w14:paraId="5221EE4F" w14:textId="77777777">
      <w:pPr>
        <w:pStyle w:val="ListParagraph"/>
        <w:numPr>
          <w:ilvl w:val="0"/>
          <w:numId w:val="4"/>
        </w:numPr>
        <w:spacing w:after="240" w:line="360" w:lineRule="auto"/>
        <w:jc w:val="both"/>
        <w:rPr>
          <w:rFonts w:ascii="Proxima Nova Rg" w:hAnsi="Proxima Nova Rg"/>
          <w:color w:val="342B60"/>
          <w:lang w:val="en-GB"/>
        </w:rPr>
      </w:pPr>
      <w:r w:rsidRPr="00C7548B">
        <w:rPr>
          <w:rFonts w:ascii="Proxima Nova Rg" w:hAnsi="Proxima Nova Rg"/>
          <w:color w:val="342B60"/>
          <w:lang w:val="en-GB"/>
        </w:rPr>
        <w:t>Travel insurance that covers medical costs, liability, etc.</w:t>
      </w:r>
    </w:p>
    <w:p w:rsidRPr="00C7548B" w:rsidR="00C7548B" w:rsidP="00C7548B" w:rsidRDefault="00C7548B" w14:paraId="7AC01C6B" w14:textId="77777777">
      <w:pPr>
        <w:pStyle w:val="ListParagraph"/>
        <w:numPr>
          <w:ilvl w:val="0"/>
          <w:numId w:val="4"/>
        </w:numPr>
        <w:spacing w:after="240" w:line="360" w:lineRule="auto"/>
        <w:jc w:val="both"/>
        <w:rPr>
          <w:rFonts w:ascii="Proxima Nova Rg" w:hAnsi="Proxima Nova Rg"/>
          <w:color w:val="342B60"/>
          <w:lang w:val="en-GB"/>
        </w:rPr>
      </w:pPr>
      <w:r w:rsidRPr="00C7548B">
        <w:rPr>
          <w:rFonts w:ascii="Proxima Nova Rg" w:hAnsi="Proxima Nova Rg"/>
          <w:color w:val="342B60"/>
          <w:lang w:val="en-GB"/>
        </w:rPr>
        <w:t xml:space="preserve">Personal items for hygiene, medicines, etc what you might need. </w:t>
      </w:r>
    </w:p>
    <w:p w:rsidRPr="00C7548B" w:rsidR="00C7548B" w:rsidP="00C7548B" w:rsidRDefault="00C7548B" w14:paraId="370F3F44" w14:textId="77777777">
      <w:pPr>
        <w:pStyle w:val="ListParagraph"/>
        <w:numPr>
          <w:ilvl w:val="0"/>
          <w:numId w:val="4"/>
        </w:numPr>
        <w:spacing w:after="240" w:line="360" w:lineRule="auto"/>
        <w:jc w:val="both"/>
        <w:rPr>
          <w:rFonts w:ascii="Proxima Nova Rg" w:hAnsi="Proxima Nova Rg"/>
          <w:color w:val="342B60"/>
          <w:lang w:val="en-GB"/>
        </w:rPr>
      </w:pPr>
      <w:r w:rsidRPr="00C7548B">
        <w:rPr>
          <w:rFonts w:ascii="Proxima Nova Rg" w:hAnsi="Proxima Nova Rg"/>
          <w:color w:val="342B60"/>
          <w:lang w:val="en-GB"/>
        </w:rPr>
        <w:t>Some cash just in case.</w:t>
      </w:r>
    </w:p>
    <w:p w:rsidRPr="00C7548B" w:rsidR="00C7548B" w:rsidP="00C7548B" w:rsidRDefault="00C7548B" w14:paraId="5EFADA0F" w14:textId="77777777">
      <w:pPr>
        <w:pStyle w:val="ListParagraph"/>
        <w:numPr>
          <w:ilvl w:val="0"/>
          <w:numId w:val="4"/>
        </w:numPr>
        <w:spacing w:after="240" w:line="360" w:lineRule="auto"/>
        <w:jc w:val="both"/>
        <w:rPr>
          <w:rFonts w:ascii="Proxima Nova Rg" w:hAnsi="Proxima Nova Rg"/>
          <w:color w:val="342B60"/>
          <w:lang w:val="en-GB"/>
        </w:rPr>
      </w:pPr>
      <w:r w:rsidRPr="00C7548B">
        <w:rPr>
          <w:rFonts w:ascii="Proxima Nova Rg" w:hAnsi="Proxima Nova Rg"/>
          <w:color w:val="342B60"/>
          <w:lang w:val="en-GB"/>
        </w:rPr>
        <w:t>Chargers for your phone/laptop/pad. The voltage is 220V, so check, if you need to bring a converter.</w:t>
      </w:r>
    </w:p>
    <w:p w:rsidR="00C7548B" w:rsidP="00C7548B" w:rsidRDefault="00C7548B" w14:paraId="588C60CB" w14:textId="77777777">
      <w:pPr>
        <w:pStyle w:val="ListParagraph"/>
        <w:numPr>
          <w:ilvl w:val="0"/>
          <w:numId w:val="4"/>
        </w:numPr>
        <w:spacing w:after="240" w:line="360" w:lineRule="auto"/>
        <w:jc w:val="both"/>
        <w:rPr>
          <w:rFonts w:ascii="Proxima Nova Rg" w:hAnsi="Proxima Nova Rg"/>
          <w:color w:val="342B60"/>
          <w:lang w:val="en-GB"/>
        </w:rPr>
      </w:pPr>
      <w:r w:rsidRPr="00C7548B">
        <w:rPr>
          <w:rFonts w:ascii="Proxima Nova Rg" w:hAnsi="Proxima Nova Rg"/>
          <w:color w:val="342B60"/>
          <w:lang w:val="en-GB"/>
        </w:rPr>
        <w:t xml:space="preserve">Clothing: we can expect everything from the typical Estonian summer from hot sunshine to chilly showers. Be prepared to dress in </w:t>
      </w:r>
      <w:r w:rsidRPr="00C7548B">
        <w:rPr>
          <w:rFonts w:ascii="Proxima Nova Rg" w:hAnsi="Proxima Nova Rg"/>
          <w:b/>
          <w:bCs/>
          <w:color w:val="342B60"/>
          <w:lang w:val="en-GB"/>
        </w:rPr>
        <w:t>layers</w:t>
      </w:r>
      <w:r w:rsidRPr="00C7548B">
        <w:rPr>
          <w:rFonts w:ascii="Proxima Nova Rg" w:hAnsi="Proxima Nova Rg"/>
          <w:color w:val="342B60"/>
          <w:lang w:val="en-GB"/>
        </w:rPr>
        <w:t xml:space="preserve">, bring a hoodie and something </w:t>
      </w:r>
      <w:r w:rsidRPr="00C7548B">
        <w:rPr>
          <w:rFonts w:ascii="Proxima Nova Rg" w:hAnsi="Proxima Nova Rg"/>
          <w:b/>
          <w:bCs/>
          <w:color w:val="342B60"/>
          <w:lang w:val="en-GB"/>
        </w:rPr>
        <w:t>rain-proof</w:t>
      </w:r>
      <w:r w:rsidRPr="00C7548B">
        <w:rPr>
          <w:rFonts w:ascii="Proxima Nova Rg" w:hAnsi="Proxima Nova Rg"/>
          <w:color w:val="342B60"/>
          <w:lang w:val="en-GB"/>
        </w:rPr>
        <w:t xml:space="preserve">. </w:t>
      </w:r>
    </w:p>
    <w:p w:rsidR="00C7548B" w:rsidP="00C7548B" w:rsidRDefault="00C7548B" w14:paraId="63145964" w14:textId="77777777">
      <w:pPr>
        <w:pStyle w:val="ListParagraph"/>
        <w:spacing w:after="240" w:line="360" w:lineRule="auto"/>
        <w:jc w:val="both"/>
        <w:rPr>
          <w:rFonts w:ascii="Proxima Nova Rg" w:hAnsi="Proxima Nova Rg"/>
          <w:color w:val="342B60"/>
          <w:lang w:val="en-GB"/>
        </w:rPr>
      </w:pPr>
    </w:p>
    <w:p w:rsidRPr="00C7548B" w:rsidR="00C7548B" w:rsidP="00243DF0" w:rsidRDefault="00C7548B" w14:paraId="41E0C1CB" w14:textId="6D614034">
      <w:pPr>
        <w:pStyle w:val="Style2"/>
      </w:pPr>
      <w:bookmarkStart w:name="_Toc173162763" w:id="3"/>
      <w:r w:rsidRPr="00C7548B">
        <w:t>CONTACTS</w:t>
      </w:r>
      <w:bookmarkEnd w:id="3"/>
    </w:p>
    <w:p w:rsidR="00C7548B" w:rsidP="00C7548B" w:rsidRDefault="00C7548B" w14:paraId="6677553F" w14:textId="77777777">
      <w:pPr>
        <w:spacing w:after="0"/>
        <w:jc w:val="both"/>
        <w:rPr>
          <w:b/>
        </w:rPr>
      </w:pPr>
    </w:p>
    <w:p w:rsidRPr="00C7548B" w:rsidR="00C7548B" w:rsidP="16DA6A08" w:rsidRDefault="00C7548B" w14:paraId="0B0E3D30" w14:textId="77777777">
      <w:pPr>
        <w:jc w:val="both"/>
        <w:rPr>
          <w:rFonts w:ascii="Proxima Nova Rg" w:hAnsi="Proxima Nova Rg"/>
          <w:b/>
          <w:bCs/>
          <w:color w:val="342B60"/>
          <w:sz w:val="36"/>
          <w:szCs w:val="36"/>
          <w:lang w:val="en-US"/>
        </w:rPr>
      </w:pPr>
      <w:proofErr w:type="gramStart"/>
      <w:r w:rsidRPr="16DA6A08">
        <w:rPr>
          <w:rFonts w:ascii="Proxima Nova Rg" w:hAnsi="Proxima Nova Rg"/>
          <w:b/>
          <w:bCs/>
          <w:color w:val="E4067E"/>
          <w:sz w:val="36"/>
          <w:szCs w:val="36"/>
          <w:lang w:val="en-US"/>
        </w:rPr>
        <w:t>Emergency  112</w:t>
      </w:r>
      <w:proofErr w:type="gramEnd"/>
      <w:r w:rsidRPr="16DA6A08">
        <w:rPr>
          <w:rFonts w:ascii="Proxima Nova Rg" w:hAnsi="Proxima Nova Rg"/>
          <w:b/>
          <w:bCs/>
          <w:color w:val="E4067E"/>
          <w:sz w:val="36"/>
          <w:szCs w:val="36"/>
          <w:lang w:val="en-US"/>
        </w:rPr>
        <w:t xml:space="preserve"> </w:t>
      </w:r>
      <w:r w:rsidRPr="16DA6A08">
        <w:rPr>
          <w:rFonts w:ascii="Proxima Nova Rg" w:hAnsi="Proxima Nova Rg"/>
          <w:b/>
          <w:bCs/>
          <w:color w:val="342B60"/>
          <w:sz w:val="36"/>
          <w:szCs w:val="36"/>
          <w:lang w:val="en-US"/>
        </w:rPr>
        <w:t xml:space="preserve">- </w:t>
      </w:r>
      <w:r w:rsidRPr="16DA6A08">
        <w:rPr>
          <w:rFonts w:ascii="Proxima Nova Rg" w:hAnsi="Proxima Nova Rg"/>
          <w:color w:val="342B60"/>
          <w:lang w:val="en-US"/>
        </w:rPr>
        <w:t xml:space="preserve">general number for </w:t>
      </w:r>
      <w:r w:rsidRPr="16DA6A08">
        <w:rPr>
          <w:rFonts w:ascii="Proxima Nova Rg" w:hAnsi="Proxima Nova Rg"/>
          <w:b/>
          <w:bCs/>
          <w:color w:val="E4067E"/>
          <w:lang w:val="en-US"/>
        </w:rPr>
        <w:t>police, ambulance and fire</w:t>
      </w:r>
      <w:r w:rsidRPr="16DA6A08">
        <w:rPr>
          <w:rFonts w:ascii="Proxima Nova Rg" w:hAnsi="Proxima Nova Rg"/>
          <w:color w:val="342B60"/>
          <w:lang w:val="en-US"/>
        </w:rPr>
        <w:t>. Use in case of emergency.</w:t>
      </w:r>
      <w:r w:rsidRPr="16DA6A08">
        <w:rPr>
          <w:rFonts w:ascii="Proxima Nova Rg" w:hAnsi="Proxima Nova Rg"/>
          <w:b/>
          <w:bCs/>
          <w:color w:val="342B60"/>
          <w:sz w:val="36"/>
          <w:szCs w:val="36"/>
          <w:lang w:val="en-US"/>
        </w:rPr>
        <w:t xml:space="preserve"> </w:t>
      </w:r>
    </w:p>
    <w:p w:rsidR="446C377E" w:rsidP="0018491F" w:rsidRDefault="446C377E" w14:paraId="3F484467" w14:textId="55885B0A">
      <w:pPr>
        <w:spacing w:after="0"/>
        <w:jc w:val="both"/>
        <w:rPr>
          <w:ins w:author="Maarja Tosso" w:date="2025-04-07T13:41:00Z" w16du:dateUtc="2025-04-07T10:41:00Z" w:id="4"/>
        </w:rPr>
      </w:pPr>
      <w:r w:rsidRPr="00243DF0">
        <w:rPr>
          <w:rFonts w:eastAsiaTheme="minorEastAsia"/>
          <w:b/>
          <w:bCs/>
          <w:color w:val="E4067E"/>
          <w:sz w:val="36"/>
          <w:szCs w:val="36"/>
          <w:lang w:val="en-US"/>
        </w:rPr>
        <w:t xml:space="preserve">Pharmacy </w:t>
      </w:r>
      <w:r w:rsidRPr="00243DF0">
        <w:rPr>
          <w:rFonts w:ascii="Aptos" w:hAnsi="Aptos" w:eastAsia="Aptos" w:cs="Aptos"/>
          <w:color w:val="212121"/>
          <w:lang w:val="en-US"/>
        </w:rPr>
        <w:t xml:space="preserve">- </w:t>
      </w:r>
      <w:r w:rsidRPr="00243DF0">
        <w:rPr>
          <w:rFonts w:ascii="Proxima Nova Rg" w:hAnsi="Proxima Nova Rg"/>
          <w:color w:val="342B60"/>
          <w:lang w:val="en-GB"/>
        </w:rPr>
        <w:t>With health problems, you can also go to the pharmacy for simpler questions and ask for advice there.</w:t>
      </w:r>
      <w:r w:rsidR="00243DF0">
        <w:rPr>
          <w:rFonts w:ascii="Proxima Nova Rg" w:hAnsi="Proxima Nova Rg"/>
          <w:color w:val="342B60"/>
          <w:lang w:val="en-GB"/>
        </w:rPr>
        <w:t xml:space="preserve"> </w:t>
      </w:r>
      <w:r w:rsidRPr="00243DF0" w:rsidR="0018491F">
        <w:rPr>
          <w:rFonts w:ascii="Proxima Nova Rg" w:hAnsi="Proxima Nova Rg"/>
          <w:color w:val="342B60"/>
          <w:lang w:val="en-GB"/>
        </w:rPr>
        <w:t xml:space="preserve">The closest one is in the </w:t>
      </w:r>
      <w:r w:rsidRPr="00243DF0" w:rsidR="0018491F">
        <w:rPr>
          <w:rFonts w:ascii="Proxima Nova Rg" w:hAnsi="Proxima Nova Rg"/>
          <w:color w:val="342B60"/>
          <w:lang w:val="en-GB"/>
        </w:rPr>
        <w:t>convenient store COOP</w:t>
      </w:r>
      <w:r w:rsidR="0018491F">
        <w:rPr>
          <w:rFonts w:ascii="Proxima Nova Rg" w:hAnsi="Proxima Nova Rg"/>
          <w:color w:val="342B60"/>
          <w:lang w:val="en-GB"/>
        </w:rPr>
        <w:t xml:space="preserve"> </w:t>
      </w:r>
      <w:hyperlink w:history="1" r:id="rId56">
        <w:r w:rsidRPr="16DA6A08" w:rsidR="0018491F">
          <w:rPr>
            <w:rStyle w:val="Hyperlink"/>
            <w:rFonts w:ascii="Calibri" w:hAnsi="Calibri" w:eastAsia="Calibri" w:cs="Calibri"/>
            <w:color w:val="954F72"/>
            <w:sz w:val="24"/>
            <w:szCs w:val="24"/>
            <w:lang w:val="en-US"/>
          </w:rPr>
          <w:t>https://g.co/kgs/bgQmiSA</w:t>
        </w:r>
      </w:hyperlink>
      <w:r w:rsidRPr="00243DF0" w:rsidDel="006C2B3B" w:rsidR="006C2B3B">
        <w:rPr>
          <w:rFonts w:ascii="Proxima Nova Rg" w:hAnsi="Proxima Nova Rg"/>
          <w:color w:val="342B60"/>
          <w:lang w:val="en-GB"/>
        </w:rPr>
        <w:t xml:space="preserve"> </w:t>
      </w:r>
    </w:p>
    <w:p w:rsidR="0018491F" w:rsidP="0018491F" w:rsidRDefault="0018491F" w14:paraId="71F7340B" w14:textId="77777777">
      <w:pPr>
        <w:spacing w:after="0"/>
        <w:jc w:val="both"/>
        <w:rPr>
          <w:rStyle w:val="Hyperlink"/>
          <w:rFonts w:ascii="Calibri" w:hAnsi="Calibri" w:eastAsia="Calibri" w:cs="Calibri"/>
          <w:color w:val="954F72"/>
          <w:sz w:val="24"/>
          <w:szCs w:val="24"/>
          <w:lang w:val="en-US"/>
        </w:rPr>
      </w:pPr>
    </w:p>
    <w:p w:rsidR="00C7548B" w:rsidP="00C7548B" w:rsidRDefault="00C7548B" w14:paraId="3C4E121C" w14:textId="7223C404">
      <w:pPr>
        <w:jc w:val="both"/>
        <w:rPr>
          <w:rFonts w:ascii="Proxima Nova Rg" w:hAnsi="Proxima Nova Rg"/>
          <w:color w:val="342B60"/>
          <w:lang w:val="en-US"/>
        </w:rPr>
      </w:pPr>
      <w:r w:rsidRPr="00C7548B">
        <w:rPr>
          <w:rFonts w:ascii="Proxima Nova Rg" w:hAnsi="Proxima Nova Rg"/>
          <w:b/>
          <w:color w:val="E4067E"/>
          <w:sz w:val="36"/>
          <w:szCs w:val="36"/>
          <w:lang w:val="en-US"/>
        </w:rPr>
        <w:t>TalTech security</w:t>
      </w:r>
      <w:r w:rsidRPr="00C7548B">
        <w:rPr>
          <w:rFonts w:ascii="Proxima Nova Rg" w:hAnsi="Proxima Nova Rg"/>
          <w:b/>
          <w:color w:val="342B60"/>
          <w:sz w:val="36"/>
          <w:szCs w:val="36"/>
          <w:lang w:val="en-US"/>
        </w:rPr>
        <w:t xml:space="preserve"> </w:t>
      </w:r>
      <w:r w:rsidRPr="00C7548B">
        <w:rPr>
          <w:rFonts w:ascii="Proxima Nova Rg" w:hAnsi="Proxima Nova Rg"/>
          <w:b/>
          <w:color w:val="E4067E"/>
          <w:sz w:val="36"/>
          <w:szCs w:val="36"/>
          <w:lang w:val="en-US"/>
        </w:rPr>
        <w:t xml:space="preserve">+372 620 2112 </w:t>
      </w:r>
      <w:r w:rsidRPr="00C7548B">
        <w:rPr>
          <w:rFonts w:ascii="Proxima Nova Rg" w:hAnsi="Proxima Nova Rg"/>
          <w:b/>
          <w:color w:val="342B60"/>
          <w:sz w:val="36"/>
          <w:szCs w:val="36"/>
          <w:lang w:val="en-US"/>
        </w:rPr>
        <w:t xml:space="preserve">- </w:t>
      </w:r>
      <w:r w:rsidRPr="00C7548B">
        <w:rPr>
          <w:rFonts w:ascii="Proxima Nova Rg" w:hAnsi="Proxima Nova Rg"/>
          <w:color w:val="342B60"/>
          <w:lang w:val="en-US"/>
        </w:rPr>
        <w:t xml:space="preserve">Call this number (no texting) to </w:t>
      </w:r>
      <w:r w:rsidRPr="00C7548B">
        <w:rPr>
          <w:rFonts w:ascii="Proxima Nova Rg" w:hAnsi="Proxima Nova Rg"/>
          <w:b/>
          <w:bCs/>
          <w:color w:val="342B60"/>
          <w:lang w:val="en-US"/>
        </w:rPr>
        <w:t>TalTech Security</w:t>
      </w:r>
      <w:r w:rsidRPr="00C7548B">
        <w:rPr>
          <w:rFonts w:ascii="Proxima Nova Rg" w:hAnsi="Proxima Nova Rg"/>
          <w:color w:val="342B60"/>
          <w:lang w:val="en-US"/>
        </w:rPr>
        <w:t xml:space="preserve"> team if anything happens on the campus and you need help. </w:t>
      </w:r>
    </w:p>
    <w:p w:rsidR="007D580E" w:rsidP="007D580E" w:rsidRDefault="007D580E" w14:paraId="6C7F0B9C" w14:textId="77777777">
      <w:pPr>
        <w:jc w:val="both"/>
        <w:rPr>
          <w:rFonts w:ascii="Proxima Nova Rg" w:hAnsi="Proxima Nova Rg"/>
          <w:b/>
          <w:bCs/>
          <w:color w:val="342B60"/>
          <w:lang w:val="en-US"/>
        </w:rPr>
      </w:pPr>
    </w:p>
    <w:p w:rsidRPr="007D580E" w:rsidR="007D580E" w:rsidP="007D580E" w:rsidRDefault="007D580E" w14:paraId="5D93F831" w14:textId="458C4AF3">
      <w:pPr>
        <w:jc w:val="both"/>
        <w:rPr>
          <w:rFonts w:ascii="Proxima Nova Rg" w:hAnsi="Proxima Nova Rg"/>
          <w:color w:val="342B60"/>
          <w:lang w:val="en-US"/>
        </w:rPr>
      </w:pPr>
      <w:proofErr w:type="spellStart"/>
      <w:r w:rsidRPr="007D580E">
        <w:rPr>
          <w:rFonts w:ascii="Proxima Nova Rg" w:hAnsi="Proxima Nova Rg"/>
          <w:b/>
          <w:bCs/>
          <w:color w:val="342B60"/>
          <w:lang w:val="en-US"/>
        </w:rPr>
        <w:t>Hessnery</w:t>
      </w:r>
      <w:proofErr w:type="spellEnd"/>
      <w:r>
        <w:rPr>
          <w:rFonts w:ascii="Proxima Nova Rg" w:hAnsi="Proxima Nova Rg"/>
          <w:b/>
          <w:bCs/>
          <w:color w:val="342B60"/>
          <w:lang w:val="en-US"/>
        </w:rPr>
        <w:t xml:space="preserve"> Hostel - </w:t>
      </w:r>
      <w:proofErr w:type="spellStart"/>
      <w:r w:rsidRPr="007D580E">
        <w:rPr>
          <w:rFonts w:ascii="Proxima Nova Rg" w:hAnsi="Proxima Nova Rg"/>
          <w:color w:val="342B60"/>
          <w:lang w:val="en-US"/>
        </w:rPr>
        <w:t>Pärnu</w:t>
      </w:r>
      <w:proofErr w:type="spellEnd"/>
      <w:r w:rsidRPr="007D580E">
        <w:rPr>
          <w:rFonts w:ascii="Proxima Nova Rg" w:hAnsi="Proxima Nova Rg"/>
          <w:color w:val="342B60"/>
          <w:lang w:val="en-US"/>
        </w:rPr>
        <w:t xml:space="preserve"> </w:t>
      </w:r>
      <w:proofErr w:type="spellStart"/>
      <w:r w:rsidRPr="007D580E">
        <w:rPr>
          <w:rFonts w:ascii="Proxima Nova Rg" w:hAnsi="Proxima Nova Rg"/>
          <w:color w:val="342B60"/>
          <w:lang w:val="en-US"/>
        </w:rPr>
        <w:t>mnt</w:t>
      </w:r>
      <w:proofErr w:type="spellEnd"/>
      <w:r w:rsidRPr="007D580E">
        <w:rPr>
          <w:rFonts w:ascii="Proxima Nova Rg" w:hAnsi="Proxima Nova Rg"/>
          <w:color w:val="342B60"/>
          <w:lang w:val="en-US"/>
        </w:rPr>
        <w:t>. 453H, Tallinn 10916</w:t>
      </w:r>
      <w:r w:rsidRPr="00243DF0" w:rsidR="00243DF0">
        <w:rPr>
          <w:rFonts w:ascii="Proxima Nova Rg" w:hAnsi="Proxima Nova Rg"/>
          <w:color w:val="342B60"/>
          <w:lang w:val="en-US"/>
        </w:rPr>
        <w:t xml:space="preserve"> </w:t>
      </w:r>
      <w:r w:rsidR="00243DF0">
        <w:rPr>
          <w:rFonts w:ascii="Proxima Nova Rg" w:hAnsi="Proxima Nova Rg"/>
          <w:color w:val="342B60"/>
          <w:lang w:val="en-US"/>
        </w:rPr>
        <w:t xml:space="preserve">- </w:t>
      </w:r>
      <w:r w:rsidRPr="16DA6A08" w:rsidR="00243DF0">
        <w:rPr>
          <w:rFonts w:ascii="Proxima Nova Rg" w:hAnsi="Proxima Nova Rg"/>
          <w:color w:val="342B60"/>
          <w:lang w:val="en-US"/>
        </w:rPr>
        <w:t>Google maps: https://g.co/kgs/mvW1dgU</w:t>
      </w:r>
    </w:p>
    <w:p w:rsidR="007D580E" w:rsidP="007D580E" w:rsidRDefault="007D580E" w14:paraId="503BF0E8" w14:textId="716612E7">
      <w:pPr>
        <w:jc w:val="both"/>
        <w:rPr>
          <w:rFonts w:ascii="Proxima Nova Rg" w:hAnsi="Proxima Nova Rg"/>
          <w:color w:val="342B60"/>
          <w:lang w:val="en-US"/>
        </w:rPr>
      </w:pPr>
      <w:hyperlink r:id="rId57">
        <w:r w:rsidRPr="16DA6A08">
          <w:rPr>
            <w:rStyle w:val="Hyperlink"/>
            <w:rFonts w:ascii="Proxima Nova Rg" w:hAnsi="Proxima Nova Rg"/>
            <w:lang w:val="en-US"/>
          </w:rPr>
          <w:t>info@hessnery.ee</w:t>
        </w:r>
      </w:hyperlink>
      <w:r w:rsidRPr="16DA6A08">
        <w:rPr>
          <w:rFonts w:ascii="Proxima Nova Rg" w:hAnsi="Proxima Nova Rg"/>
          <w:color w:val="342B60"/>
          <w:lang w:val="en-US"/>
        </w:rPr>
        <w:t>, +372 504 4230</w:t>
      </w:r>
    </w:p>
    <w:p w:rsidR="7978CA61" w:rsidP="16DA6A08" w:rsidRDefault="007D580E" w14:paraId="28EDDC9F" w14:textId="46D85357">
      <w:pPr>
        <w:jc w:val="both"/>
        <w:rPr>
          <w:rFonts w:ascii="Proxima Nova Rg" w:hAnsi="Proxima Nova Rg"/>
          <w:color w:val="342B60"/>
          <w:lang w:val="en-US"/>
        </w:rPr>
      </w:pPr>
      <w:r w:rsidRPr="16DA6A08">
        <w:rPr>
          <w:rFonts w:ascii="Proxima Nova Rg" w:hAnsi="Proxima Nova Rg"/>
          <w:b/>
          <w:bCs/>
          <w:color w:val="342B60"/>
          <w:lang w:val="en-US"/>
        </w:rPr>
        <w:t xml:space="preserve">TalTech campus - </w:t>
      </w:r>
      <w:proofErr w:type="spellStart"/>
      <w:r w:rsidRPr="16DA6A08">
        <w:rPr>
          <w:rFonts w:ascii="Proxima Nova Rg" w:hAnsi="Proxima Nova Rg"/>
          <w:color w:val="342B60"/>
          <w:lang w:val="en-US"/>
        </w:rPr>
        <w:t>Ehitajate</w:t>
      </w:r>
      <w:proofErr w:type="spellEnd"/>
      <w:r w:rsidRPr="16DA6A08">
        <w:rPr>
          <w:rFonts w:ascii="Proxima Nova Rg" w:hAnsi="Proxima Nova Rg"/>
          <w:color w:val="342B60"/>
          <w:lang w:val="en-US"/>
        </w:rPr>
        <w:t xml:space="preserve"> tee 5, Tallinn 19086</w:t>
      </w:r>
      <w:r w:rsidR="00243DF0">
        <w:rPr>
          <w:rFonts w:ascii="Proxima Nova Rg" w:hAnsi="Proxima Nova Rg"/>
          <w:color w:val="342B60"/>
          <w:lang w:val="en-US"/>
        </w:rPr>
        <w:t xml:space="preserve">, </w:t>
      </w:r>
      <w:r w:rsidRPr="16DA6A08" w:rsidR="7978CA61">
        <w:rPr>
          <w:rFonts w:ascii="Proxima Nova Rg" w:hAnsi="Proxima Nova Rg"/>
          <w:color w:val="342B60"/>
          <w:lang w:val="en-US"/>
        </w:rPr>
        <w:t xml:space="preserve">Google maps: </w:t>
      </w:r>
      <w:hyperlink w:history="1" r:id="rId58">
        <w:r w:rsidRPr="16DA6A08" w:rsidR="2218DD8C">
          <w:rPr>
            <w:rStyle w:val="Hyperlink"/>
            <w:rFonts w:ascii="Proxima Nova Rg" w:hAnsi="Proxima Nova Rg"/>
            <w:lang w:val="en-US"/>
          </w:rPr>
          <w:t>https://g.co/kgs/Pj76XY7</w:t>
        </w:r>
      </w:hyperlink>
    </w:p>
    <w:p w:rsidR="5F7C64F4" w:rsidP="00243DF0" w:rsidRDefault="00243DF0" w14:paraId="0D1804CA" w14:textId="2E2769C2">
      <w:pPr>
        <w:jc w:val="both"/>
      </w:pPr>
      <w:r>
        <w:rPr>
          <w:rFonts w:ascii="Proxima Nova Rg" w:hAnsi="Proxima Nova Rg"/>
          <w:b/>
          <w:bCs/>
          <w:color w:val="342B60"/>
          <w:lang w:val="en-US"/>
        </w:rPr>
        <w:t>L</w:t>
      </w:r>
      <w:r w:rsidRPr="00243DF0" w:rsidR="2186F545">
        <w:rPr>
          <w:rFonts w:ascii="Proxima Nova Rg" w:hAnsi="Proxima Nova Rg"/>
          <w:b/>
          <w:bCs/>
          <w:color w:val="342B60"/>
          <w:lang w:val="en-US"/>
        </w:rPr>
        <w:t>ectures</w:t>
      </w:r>
      <w:r w:rsidRPr="16DA6A08" w:rsidR="2186F545">
        <w:rPr>
          <w:rFonts w:ascii="Proxima Nova Rg" w:hAnsi="Proxima Nova Rg"/>
          <w:lang w:val="en-US"/>
        </w:rPr>
        <w:t xml:space="preserve"> – </w:t>
      </w:r>
      <w:r w:rsidRPr="00243DF0" w:rsidR="2186F545">
        <w:rPr>
          <w:rFonts w:ascii="Proxima Nova Rg" w:hAnsi="Proxima Nova Rg"/>
          <w:color w:val="342B60"/>
          <w:lang w:val="en-US"/>
        </w:rPr>
        <w:t>ICT building</w:t>
      </w:r>
      <w:r w:rsidRPr="00243DF0" w:rsidR="37EEEC9D">
        <w:rPr>
          <w:rFonts w:ascii="Proxima Nova Rg" w:hAnsi="Proxima Nova Rg"/>
          <w:color w:val="342B60"/>
          <w:lang w:val="en-US"/>
        </w:rPr>
        <w:t xml:space="preserve"> – </w:t>
      </w:r>
      <w:proofErr w:type="spellStart"/>
      <w:r w:rsidRPr="00243DF0" w:rsidR="2186F545">
        <w:rPr>
          <w:rFonts w:ascii="Proxima Nova Rg" w:hAnsi="Proxima Nova Rg"/>
          <w:color w:val="342B60"/>
          <w:lang w:val="en-US"/>
        </w:rPr>
        <w:t>Akad</w:t>
      </w:r>
      <w:r w:rsidRPr="00243DF0" w:rsidR="37EEEC9D">
        <w:rPr>
          <w:rFonts w:ascii="Proxima Nova Rg" w:hAnsi="Proxima Nova Rg"/>
          <w:color w:val="342B60"/>
          <w:lang w:val="en-US"/>
        </w:rPr>
        <w:t>eemia</w:t>
      </w:r>
      <w:proofErr w:type="spellEnd"/>
      <w:r w:rsidRPr="00243DF0" w:rsidR="37EEEC9D">
        <w:rPr>
          <w:rFonts w:ascii="Proxima Nova Rg" w:hAnsi="Proxima Nova Rg"/>
          <w:color w:val="342B60"/>
          <w:lang w:val="en-US"/>
        </w:rPr>
        <w:t xml:space="preserve"> tee 165A, Tallinn</w:t>
      </w:r>
      <w:r w:rsidRPr="00243DF0">
        <w:rPr>
          <w:rFonts w:ascii="Proxima Nova Rg" w:hAnsi="Proxima Nova Rg"/>
          <w:color w:val="342B60"/>
          <w:lang w:val="en-US"/>
        </w:rPr>
        <w:t xml:space="preserve"> - </w:t>
      </w:r>
      <w:r w:rsidRPr="00243DF0" w:rsidR="5F7C64F4">
        <w:rPr>
          <w:rFonts w:ascii="Proxima Nova Rg" w:hAnsi="Proxima Nova Rg"/>
          <w:color w:val="342B60"/>
          <w:lang w:val="en-US"/>
        </w:rPr>
        <w:t>Goole maps:</w:t>
      </w:r>
      <w:r w:rsidR="5F7C64F4">
        <w:t xml:space="preserve"> </w:t>
      </w:r>
      <w:hyperlink w:history="1" r:id="rId59">
        <w:r w:rsidRPr="001A5273">
          <w:rPr>
            <w:rStyle w:val="Hyperlink"/>
          </w:rPr>
          <w:t>https://g.co/kgs/wUd3pn9</w:t>
        </w:r>
      </w:hyperlink>
    </w:p>
    <w:p w:rsidRPr="00243DF0" w:rsidR="7B827883" w:rsidP="00243DF0" w:rsidRDefault="007D580E" w14:paraId="5571844F" w14:textId="10329669">
      <w:pPr>
        <w:jc w:val="both"/>
        <w:rPr>
          <w:rFonts w:ascii="Proxima Nova Rg" w:hAnsi="Proxima Nova Rg"/>
          <w:color w:val="342B60"/>
          <w:lang w:val="en-US"/>
        </w:rPr>
      </w:pPr>
      <w:r w:rsidRPr="16DA6A08">
        <w:rPr>
          <w:rFonts w:ascii="Proxima Nova Rg" w:hAnsi="Proxima Nova Rg"/>
          <w:b/>
          <w:bCs/>
          <w:color w:val="342B60"/>
          <w:lang w:val="en-US"/>
        </w:rPr>
        <w:t xml:space="preserve">Campus canteen - </w:t>
      </w:r>
      <w:proofErr w:type="spellStart"/>
      <w:r w:rsidRPr="16DA6A08">
        <w:rPr>
          <w:rFonts w:ascii="Proxima Nova Rg" w:hAnsi="Proxima Nova Rg"/>
          <w:color w:val="342B60"/>
          <w:lang w:val="en-US"/>
        </w:rPr>
        <w:t>Akadeemia</w:t>
      </w:r>
      <w:proofErr w:type="spellEnd"/>
      <w:r w:rsidRPr="16DA6A08">
        <w:rPr>
          <w:rFonts w:ascii="Proxima Nova Rg" w:hAnsi="Proxima Nova Rg"/>
          <w:color w:val="342B60"/>
          <w:lang w:val="en-US"/>
        </w:rPr>
        <w:t xml:space="preserve"> tee 3, Tallinn</w:t>
      </w:r>
      <w:r w:rsidR="00243DF0">
        <w:rPr>
          <w:rFonts w:ascii="Proxima Nova Rg" w:hAnsi="Proxima Nova Rg"/>
          <w:color w:val="342B60"/>
          <w:lang w:val="en-US"/>
        </w:rPr>
        <w:t xml:space="preserve"> - </w:t>
      </w:r>
      <w:r w:rsidRPr="00243DF0" w:rsidR="7B827883">
        <w:rPr>
          <w:rFonts w:ascii="Proxima Nova Rg" w:hAnsi="Proxima Nova Rg"/>
          <w:color w:val="342B60"/>
          <w:lang w:val="en-US"/>
        </w:rPr>
        <w:t xml:space="preserve">Google maps: </w:t>
      </w:r>
      <w:hyperlink w:history="1" r:id="rId60">
        <w:hyperlink w:history="1" r:id="rId61">
          <w:r w:rsidRPr="16DA6A08" w:rsidR="7B827883">
            <w:rPr>
              <w:rStyle w:val="Hyperlink"/>
              <w:rFonts w:ascii="Proxima Nova Rg" w:hAnsi="Proxima Nova Rg"/>
              <w:lang w:val="en-US"/>
            </w:rPr>
            <w:t>https://g.co/kgs/hAPFWSz</w:t>
          </w:r>
        </w:hyperlink>
      </w:hyperlink>
    </w:p>
    <w:p w:rsidR="16DA6A08" w:rsidP="16DA6A08" w:rsidRDefault="16DA6A08" w14:paraId="7DADBF68" w14:textId="20EFF328">
      <w:pPr>
        <w:jc w:val="both"/>
        <w:rPr>
          <w:rFonts w:ascii="Proxima Nova Rg" w:hAnsi="Proxima Nova Rg"/>
          <w:color w:val="342B60"/>
          <w:lang w:val="en-US"/>
        </w:rPr>
      </w:pPr>
    </w:p>
    <w:p w:rsidR="0018491F" w:rsidP="00C7548B" w:rsidRDefault="0018491F" w14:paraId="4F7CB08E" w14:textId="77777777">
      <w:pPr>
        <w:jc w:val="both"/>
        <w:rPr>
          <w:ins w:author="Maarja Tosso" w:date="2025-04-07T13:41:00Z" w16du:dateUtc="2025-04-07T10:41:00Z" w:id="5"/>
          <w:rFonts w:ascii="Proxima Nova Rg" w:hAnsi="Proxima Nova Rg"/>
          <w:color w:val="342B60"/>
          <w:lang w:val="en-US"/>
        </w:rPr>
      </w:pPr>
    </w:p>
    <w:p w:rsidRPr="00C7548B" w:rsidR="00C7548B" w:rsidP="00C7548B" w:rsidRDefault="00C7548B" w14:paraId="1A199471" w14:textId="12E3FD64">
      <w:pPr>
        <w:jc w:val="both"/>
        <w:rPr>
          <w:rFonts w:ascii="Proxima Nova Rg" w:hAnsi="Proxima Nova Rg"/>
          <w:color w:val="342B60"/>
          <w:lang w:val="en-US"/>
        </w:rPr>
      </w:pPr>
      <w:r>
        <w:rPr>
          <w:rFonts w:ascii="Proxima Nova Rg" w:hAnsi="Proxima Nova Rg"/>
          <w:color w:val="342B60"/>
          <w:lang w:val="en-US"/>
        </w:rPr>
        <w:t>T</w:t>
      </w:r>
      <w:r w:rsidRPr="00C7548B">
        <w:rPr>
          <w:rFonts w:ascii="Proxima Nova Rg" w:hAnsi="Proxima Nova Rg"/>
          <w:color w:val="342B60"/>
          <w:lang w:val="en-US"/>
        </w:rPr>
        <w:t>he local program contact:</w:t>
      </w:r>
    </w:p>
    <w:tbl>
      <w:tblPr>
        <w:tblW w:w="0" w:type="auto"/>
        <w:tblInd w:w="-8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4617"/>
        <w:gridCol w:w="4502"/>
      </w:tblGrid>
      <w:tr w:rsidRPr="00C7548B" w:rsidR="00C7548B" w:rsidTr="0070256D" w14:paraId="368FBFF5" w14:textId="4AD0288F">
        <w:trPr>
          <w:trHeight w:val="1408"/>
        </w:trPr>
        <w:tc>
          <w:tcPr>
            <w:tcW w:w="4617" w:type="dxa"/>
          </w:tcPr>
          <w:p w:rsidR="007D580E" w:rsidP="007D580E" w:rsidRDefault="007D580E" w14:paraId="05012F15" w14:textId="77777777">
            <w:pPr>
              <w:spacing w:after="0" w:line="360" w:lineRule="auto"/>
              <w:jc w:val="center"/>
              <w:rPr>
                <w:rFonts w:ascii="Proxima Nova Rg" w:hAnsi="Proxima Nova Rg"/>
                <w:b/>
                <w:color w:val="E4067E"/>
                <w:sz w:val="24"/>
                <w:szCs w:val="24"/>
                <w:lang w:val="en-US"/>
              </w:rPr>
            </w:pPr>
          </w:p>
          <w:p w:rsidRPr="0070256D" w:rsidR="00C7548B" w:rsidP="007D580E" w:rsidRDefault="00C7548B" w14:paraId="16B8BFE9" w14:textId="1439B5D3">
            <w:pPr>
              <w:spacing w:after="0" w:line="360" w:lineRule="auto"/>
              <w:jc w:val="center"/>
              <w:rPr>
                <w:rFonts w:ascii="Proxima Nova Rg" w:hAnsi="Proxima Nova Rg"/>
                <w:color w:val="E4067E"/>
                <w:sz w:val="24"/>
                <w:szCs w:val="24"/>
                <w:lang w:val="en-US"/>
              </w:rPr>
            </w:pPr>
            <w:r w:rsidRPr="0070256D">
              <w:rPr>
                <w:rFonts w:ascii="Proxima Nova Rg" w:hAnsi="Proxima Nova Rg"/>
                <w:b/>
                <w:color w:val="E4067E"/>
                <w:sz w:val="24"/>
                <w:szCs w:val="24"/>
                <w:lang w:val="en-US"/>
              </w:rPr>
              <w:t>Maarja Tosso</w:t>
            </w:r>
          </w:p>
          <w:p w:rsidRPr="0070256D" w:rsidR="00C7548B" w:rsidP="007D580E" w:rsidRDefault="00C7548B" w14:paraId="5DB71B25" w14:textId="26D64556">
            <w:pPr>
              <w:spacing w:after="0" w:line="360" w:lineRule="auto"/>
              <w:jc w:val="center"/>
              <w:rPr>
                <w:rStyle w:val="Hyperlink"/>
                <w:rFonts w:ascii="Proxima Nova Rg" w:hAnsi="Proxima Nova Rg"/>
                <w:color w:val="342B60"/>
                <w:sz w:val="24"/>
                <w:szCs w:val="24"/>
                <w:lang w:val="en-US"/>
              </w:rPr>
            </w:pPr>
            <w:hyperlink w:history="1" r:id="rId62">
              <w:r w:rsidRPr="0070256D">
                <w:rPr>
                  <w:rStyle w:val="Hyperlink"/>
                  <w:rFonts w:ascii="Proxima Nova Rg" w:hAnsi="Proxima Nova Rg"/>
                  <w:color w:val="342B60"/>
                  <w:sz w:val="24"/>
                  <w:szCs w:val="24"/>
                  <w:lang w:val="en-US"/>
                </w:rPr>
                <w:t>maarja.tosso@taltech.ee</w:t>
              </w:r>
            </w:hyperlink>
          </w:p>
          <w:p w:rsidRPr="0070256D" w:rsidR="00C7548B" w:rsidP="007D580E" w:rsidRDefault="00C7548B" w14:paraId="54994BCF" w14:textId="77777777">
            <w:pPr>
              <w:spacing w:after="0" w:line="360" w:lineRule="auto"/>
              <w:jc w:val="center"/>
              <w:rPr>
                <w:rFonts w:ascii="Proxima Nova Rg" w:hAnsi="Proxima Nova Rg"/>
                <w:color w:val="342B60"/>
                <w:sz w:val="24"/>
                <w:szCs w:val="24"/>
                <w:lang w:val="en-US"/>
              </w:rPr>
            </w:pPr>
            <w:proofErr w:type="spellStart"/>
            <w:r w:rsidRPr="0070256D">
              <w:rPr>
                <w:rFonts w:ascii="Proxima Nova Rg" w:hAnsi="Proxima Nova Rg"/>
                <w:color w:val="342B60"/>
                <w:sz w:val="24"/>
                <w:szCs w:val="24"/>
                <w:lang w:val="en-US"/>
              </w:rPr>
              <w:t>Whatsapp</w:t>
            </w:r>
            <w:proofErr w:type="spellEnd"/>
            <w:r w:rsidRPr="0070256D">
              <w:rPr>
                <w:rFonts w:ascii="Proxima Nova Rg" w:hAnsi="Proxima Nova Rg"/>
                <w:color w:val="342B60"/>
                <w:sz w:val="24"/>
                <w:szCs w:val="24"/>
                <w:lang w:val="en-US"/>
              </w:rPr>
              <w:t xml:space="preserve"> +372 56 299 039</w:t>
            </w:r>
          </w:p>
          <w:p w:rsidRPr="0070256D" w:rsidR="00C7548B" w:rsidP="007D580E" w:rsidRDefault="00C7548B" w14:paraId="345B887C" w14:textId="17FE1739">
            <w:pPr>
              <w:spacing w:after="0" w:line="360" w:lineRule="auto"/>
              <w:ind w:left="81"/>
              <w:jc w:val="center"/>
              <w:rPr>
                <w:rFonts w:ascii="Proxima Nova Rg" w:hAnsi="Proxima Nova Rg"/>
                <w:b/>
                <w:color w:val="342B60"/>
                <w:sz w:val="24"/>
                <w:szCs w:val="24"/>
                <w:lang w:val="en-US"/>
              </w:rPr>
            </w:pPr>
          </w:p>
        </w:tc>
        <w:tc>
          <w:tcPr>
            <w:tcW w:w="4502" w:type="dxa"/>
            <w:shd w:val="clear" w:color="auto" w:fill="auto"/>
          </w:tcPr>
          <w:p w:rsidR="007D580E" w:rsidP="007D580E" w:rsidRDefault="007D580E" w14:paraId="26033801" w14:textId="77777777">
            <w:pPr>
              <w:spacing w:after="0" w:line="360" w:lineRule="auto"/>
              <w:jc w:val="center"/>
              <w:rPr>
                <w:rFonts w:ascii="Proxima Nova Rg" w:hAnsi="Proxima Nova Rg"/>
                <w:b/>
                <w:bCs/>
                <w:color w:val="E4067E"/>
                <w:sz w:val="24"/>
                <w:szCs w:val="24"/>
                <w:lang w:val="en-US"/>
              </w:rPr>
            </w:pPr>
          </w:p>
          <w:p w:rsidRPr="0070256D" w:rsidR="00C7548B" w:rsidP="007D580E" w:rsidRDefault="00C7548B" w14:paraId="0DC42EE6" w14:textId="1977DA6D">
            <w:pPr>
              <w:spacing w:after="0" w:line="360" w:lineRule="auto"/>
              <w:jc w:val="center"/>
              <w:rPr>
                <w:rFonts w:ascii="Proxima Nova Rg" w:hAnsi="Proxima Nova Rg"/>
                <w:b/>
                <w:bCs/>
                <w:color w:val="E4067E"/>
                <w:sz w:val="24"/>
                <w:szCs w:val="24"/>
                <w:lang w:val="en-US"/>
              </w:rPr>
            </w:pPr>
            <w:r w:rsidRPr="0070256D">
              <w:rPr>
                <w:rFonts w:ascii="Proxima Nova Rg" w:hAnsi="Proxima Nova Rg"/>
                <w:b/>
                <w:bCs/>
                <w:color w:val="E4067E"/>
                <w:sz w:val="24"/>
                <w:szCs w:val="24"/>
                <w:lang w:val="en-US"/>
              </w:rPr>
              <w:t>Ülle Ainsoo</w:t>
            </w:r>
          </w:p>
          <w:p w:rsidRPr="0070256D" w:rsidR="00C7548B" w:rsidP="007D580E" w:rsidRDefault="00C7548B" w14:paraId="5964C61A" w14:textId="77777777">
            <w:pPr>
              <w:spacing w:after="0" w:line="360" w:lineRule="auto"/>
              <w:jc w:val="center"/>
              <w:rPr>
                <w:rFonts w:ascii="Proxima Nova Rg" w:hAnsi="Proxima Nova Rg"/>
                <w:color w:val="342B60"/>
                <w:sz w:val="24"/>
                <w:szCs w:val="24"/>
                <w:lang w:val="en-US"/>
              </w:rPr>
            </w:pPr>
            <w:hyperlink w:history="1" r:id="rId63">
              <w:r w:rsidRPr="0070256D">
                <w:rPr>
                  <w:rStyle w:val="Hyperlink"/>
                  <w:rFonts w:ascii="Proxima Nova Rg" w:hAnsi="Proxima Nova Rg"/>
                  <w:color w:val="342B60"/>
                  <w:sz w:val="24"/>
                  <w:szCs w:val="24"/>
                  <w:lang w:val="en-US"/>
                </w:rPr>
                <w:t>ulle.ainsoo@taltech.ee</w:t>
              </w:r>
            </w:hyperlink>
          </w:p>
          <w:p w:rsidRPr="0070256D" w:rsidR="00C7548B" w:rsidP="007D580E" w:rsidRDefault="00C7548B" w14:paraId="2EB0C30D" w14:textId="12246C48">
            <w:pPr>
              <w:spacing w:line="360" w:lineRule="auto"/>
              <w:jc w:val="center"/>
              <w:rPr>
                <w:rFonts w:ascii="Proxima Nova Rg" w:hAnsi="Proxima Nova Rg"/>
                <w:bCs/>
                <w:color w:val="342B60"/>
                <w:sz w:val="24"/>
                <w:szCs w:val="24"/>
                <w:lang w:val="en-US"/>
              </w:rPr>
            </w:pPr>
            <w:proofErr w:type="spellStart"/>
            <w:r w:rsidRPr="293DB021">
              <w:rPr>
                <w:rFonts w:ascii="Proxima Nova Rg" w:hAnsi="Proxima Nova Rg"/>
                <w:color w:val="342B60"/>
                <w:sz w:val="24"/>
                <w:szCs w:val="24"/>
                <w:lang w:val="en-US"/>
              </w:rPr>
              <w:t>Whatsapp</w:t>
            </w:r>
            <w:proofErr w:type="spellEnd"/>
            <w:r w:rsidRPr="293DB021" w:rsidR="76F6485C">
              <w:rPr>
                <w:rFonts w:ascii="Proxima Nova Rg" w:hAnsi="Proxima Nova Rg"/>
                <w:color w:val="342B60"/>
                <w:sz w:val="24"/>
                <w:szCs w:val="24"/>
                <w:lang w:val="en-US"/>
              </w:rPr>
              <w:t xml:space="preserve"> +372 55 698 053</w:t>
            </w:r>
          </w:p>
        </w:tc>
      </w:tr>
    </w:tbl>
    <w:p w:rsidRPr="00C7548B" w:rsidR="00C7548B" w:rsidP="00C7548B" w:rsidRDefault="00C7548B" w14:paraId="19DC8CC0" w14:textId="77777777">
      <w:pPr>
        <w:spacing w:after="0"/>
        <w:rPr>
          <w:rFonts w:ascii="Proxima Nova Rg" w:hAnsi="Proxima Nova Rg"/>
          <w:b/>
          <w:bCs/>
          <w:color w:val="342B60"/>
          <w:lang w:val="en-US"/>
        </w:rPr>
      </w:pPr>
    </w:p>
    <w:p w:rsidRPr="00C7548B" w:rsidR="00C7548B" w:rsidP="00C7548B" w:rsidRDefault="00C7548B" w14:paraId="33E4D253" w14:textId="77777777">
      <w:pPr>
        <w:pStyle w:val="Title"/>
        <w:rPr>
          <w:rFonts w:ascii="Proxima Nova Rg" w:hAnsi="Proxima Nova Rg"/>
          <w:color w:val="342B60"/>
          <w:sz w:val="24"/>
          <w:szCs w:val="24"/>
          <w:lang w:val="en-US"/>
        </w:rPr>
        <w:sectPr w:rsidRPr="00C7548B" w:rsidR="00C7548B" w:rsidSect="00B46867">
          <w:footerReference w:type="default" r:id="rId64"/>
          <w:headerReference w:type="first" r:id="rId65"/>
          <w:footerReference w:type="first" r:id="rId66"/>
          <w:pgSz w:w="12240" w:h="15840" w:orient="portrait"/>
          <w:pgMar w:top="1440" w:right="1440" w:bottom="1440" w:left="1440" w:header="720" w:footer="720" w:gutter="0"/>
          <w:cols w:space="720"/>
          <w:docGrid w:linePitch="360"/>
        </w:sectPr>
      </w:pPr>
    </w:p>
    <w:p w:rsidR="00C7548B" w:rsidP="00C7548B" w:rsidRDefault="00C7548B" w14:paraId="73DB7EFD" w14:textId="66184D73">
      <w:pPr>
        <w:pStyle w:val="Title"/>
        <w:jc w:val="center"/>
        <w:rPr>
          <w:rFonts w:ascii="Proxima Nova Rg" w:hAnsi="Proxima Nova Rg"/>
          <w:color w:val="342B60"/>
          <w:sz w:val="24"/>
          <w:szCs w:val="24"/>
          <w:lang w:val="en-US"/>
        </w:rPr>
      </w:pPr>
      <w:r w:rsidRPr="16DA6A08">
        <w:rPr>
          <w:rFonts w:ascii="Proxima Nova Rg" w:hAnsi="Proxima Nova Rg"/>
          <w:color w:val="342B60"/>
          <w:sz w:val="24"/>
          <w:szCs w:val="24"/>
          <w:lang w:val="en-US"/>
        </w:rPr>
        <w:t xml:space="preserve">You can </w:t>
      </w:r>
      <w:r w:rsidRPr="16DA6A08" w:rsidR="007D580E">
        <w:rPr>
          <w:rFonts w:ascii="Proxima Nova Rg" w:hAnsi="Proxima Nova Rg"/>
          <w:color w:val="342B60"/>
          <w:sz w:val="24"/>
          <w:szCs w:val="24"/>
          <w:lang w:val="en-US"/>
        </w:rPr>
        <w:t>reach</w:t>
      </w:r>
      <w:r w:rsidRPr="16DA6A08">
        <w:rPr>
          <w:rFonts w:ascii="Proxima Nova Rg" w:hAnsi="Proxima Nova Rg"/>
          <w:color w:val="342B60"/>
          <w:sz w:val="24"/>
          <w:szCs w:val="24"/>
          <w:lang w:val="en-US"/>
        </w:rPr>
        <w:t xml:space="preserve"> us if you have any general questions.</w:t>
      </w:r>
    </w:p>
    <w:p w:rsidRPr="00243DF0" w:rsidR="00243DF0" w:rsidP="00243DF0" w:rsidRDefault="00243DF0" w14:paraId="229E2F8B" w14:textId="77777777">
      <w:pPr>
        <w:rPr>
          <w:lang w:val="en-US"/>
        </w:rPr>
      </w:pPr>
    </w:p>
    <w:p w:rsidRPr="00243DF0" w:rsidR="7D015AE0" w:rsidP="00243DF0" w:rsidRDefault="7D015AE0" w14:paraId="396F0FAC" w14:textId="74B86EB6">
      <w:pPr>
        <w:spacing w:after="240" w:line="360" w:lineRule="auto"/>
        <w:jc w:val="both"/>
        <w:rPr>
          <w:rFonts w:ascii="Proxima Nova Rg" w:hAnsi="Proxima Nova Rg"/>
          <w:color w:val="342B60"/>
          <w:lang w:val="en-GB"/>
        </w:rPr>
      </w:pPr>
      <w:proofErr w:type="gramStart"/>
      <w:r w:rsidRPr="00243DF0">
        <w:rPr>
          <w:rFonts w:ascii="Proxima Nova Rg" w:hAnsi="Proxima Nova Rg"/>
          <w:color w:val="342B60"/>
          <w:lang w:val="en-GB"/>
        </w:rPr>
        <w:t>In order to</w:t>
      </w:r>
      <w:proofErr w:type="gramEnd"/>
      <w:r w:rsidRPr="00243DF0">
        <w:rPr>
          <w:rFonts w:ascii="Proxima Nova Rg" w:hAnsi="Proxima Nova Rg"/>
          <w:color w:val="342B60"/>
          <w:lang w:val="en-GB"/>
        </w:rPr>
        <w:t xml:space="preserve"> better understand Estonians and feel comfortable among them, we have included some jokes about Estonians here </w:t>
      </w:r>
      <w:r w:rsidRPr="00243DF0">
        <w:rPr>
          <w:rFonts w:ascii="Segoe UI Emoji" w:hAnsi="Segoe UI Emoji" w:cs="Segoe UI Emoji"/>
          <w:color w:val="342B60"/>
          <w:lang w:val="en-GB"/>
        </w:rPr>
        <w:t>😀</w:t>
      </w:r>
      <w:r w:rsidRPr="00243DF0">
        <w:rPr>
          <w:rFonts w:ascii="Proxima Nova Rg" w:hAnsi="Proxima Nova Rg"/>
          <w:color w:val="342B60"/>
          <w:lang w:val="en-GB"/>
        </w:rPr>
        <w:t xml:space="preserve"> </w:t>
      </w:r>
    </w:p>
    <w:p w:rsidRPr="00243DF0" w:rsidR="21E95382" w:rsidP="00243DF0" w:rsidRDefault="21E95382" w14:paraId="161D6A66" w14:textId="4AF53A05">
      <w:pPr>
        <w:pStyle w:val="ListParagraph"/>
        <w:numPr>
          <w:ilvl w:val="0"/>
          <w:numId w:val="13"/>
        </w:numPr>
        <w:spacing w:after="240" w:line="360" w:lineRule="auto"/>
        <w:jc w:val="both"/>
        <w:rPr>
          <w:rFonts w:ascii="Proxima Nova Rg" w:hAnsi="Proxima Nova Rg"/>
          <w:color w:val="342B60"/>
          <w:lang w:val="en-GB"/>
        </w:rPr>
      </w:pPr>
      <w:r w:rsidRPr="00243DF0">
        <w:rPr>
          <w:rFonts w:ascii="Proxima Nova Rg" w:hAnsi="Proxima Nova Rg"/>
          <w:color w:val="342B60"/>
          <w:lang w:val="en-GB"/>
        </w:rPr>
        <w:t>How to identify an extroverted Estonian?</w:t>
      </w:r>
    </w:p>
    <w:p w:rsidRPr="00243DF0" w:rsidR="21E95382" w:rsidP="00243DF0" w:rsidRDefault="21E95382" w14:paraId="02405ABF" w14:textId="795DF623">
      <w:pPr>
        <w:pStyle w:val="ListParagraph"/>
        <w:numPr>
          <w:ilvl w:val="0"/>
          <w:numId w:val="13"/>
        </w:numPr>
        <w:spacing w:after="240" w:line="360" w:lineRule="auto"/>
        <w:jc w:val="both"/>
        <w:rPr>
          <w:rFonts w:ascii="Proxima Nova Rg" w:hAnsi="Proxima Nova Rg"/>
          <w:color w:val="342B60"/>
          <w:lang w:val="en-GB"/>
        </w:rPr>
      </w:pPr>
      <w:r w:rsidRPr="00243DF0">
        <w:rPr>
          <w:rFonts w:ascii="Proxima Nova Rg" w:hAnsi="Proxima Nova Rg"/>
          <w:color w:val="342B60"/>
          <w:lang w:val="en-GB"/>
        </w:rPr>
        <w:t>He stares at your shoes instead of his shoes during the conversation.</w:t>
      </w:r>
    </w:p>
    <w:p w:rsidRPr="00243DF0" w:rsidR="21E95382" w:rsidP="00243DF0" w:rsidRDefault="21E95382" w14:paraId="55C83975" w14:textId="26802062">
      <w:pPr>
        <w:spacing w:after="240" w:line="360" w:lineRule="auto"/>
        <w:ind w:left="360"/>
        <w:jc w:val="both"/>
        <w:rPr>
          <w:rFonts w:ascii="Proxima Nova Rg" w:hAnsi="Proxima Nova Rg"/>
          <w:color w:val="342B60"/>
          <w:lang w:val="en-GB"/>
        </w:rPr>
      </w:pPr>
      <w:r w:rsidRPr="00243DF0">
        <w:rPr>
          <w:rFonts w:ascii="Proxima Nova Rg" w:hAnsi="Proxima Nova Rg"/>
          <w:color w:val="342B60"/>
          <w:lang w:val="en-GB"/>
        </w:rPr>
        <w:t xml:space="preserve"> *****</w:t>
      </w:r>
    </w:p>
    <w:p w:rsidRPr="00243DF0" w:rsidR="21E95382" w:rsidP="00243DF0" w:rsidRDefault="21E95382" w14:paraId="2297B8B6" w14:textId="670AE5F2">
      <w:pPr>
        <w:spacing w:after="240" w:line="360" w:lineRule="auto"/>
        <w:ind w:left="360"/>
        <w:jc w:val="both"/>
        <w:rPr>
          <w:rFonts w:ascii="Proxima Nova Rg" w:hAnsi="Proxima Nova Rg"/>
          <w:color w:val="342B60"/>
          <w:lang w:val="en-GB"/>
        </w:rPr>
      </w:pPr>
      <w:r w:rsidRPr="3F63D062" w:rsidR="21E95382">
        <w:rPr>
          <w:rFonts w:ascii="Proxima Nova Rg" w:hAnsi="Proxima Nova Rg"/>
          <w:color w:val="342B60"/>
          <w:lang w:val="en-GB"/>
        </w:rPr>
        <w:t>A slow-witted Estonian and a quick-witted Estonian sit around a table and play poker. A huge pile of money rises in the middle of the table. Suddenly the electricity goes out and the room is plunged into darkness.</w:t>
      </w:r>
    </w:p>
    <w:p w:rsidRPr="00243DF0" w:rsidR="21E95382" w:rsidP="00243DF0" w:rsidRDefault="21E95382" w14:paraId="1FA023B8" w14:textId="606ABE23">
      <w:pPr>
        <w:spacing w:after="240" w:line="360" w:lineRule="auto"/>
        <w:ind w:left="360"/>
        <w:jc w:val="both"/>
        <w:rPr>
          <w:rFonts w:ascii="Proxima Nova Rg" w:hAnsi="Proxima Nova Rg"/>
          <w:color w:val="342B60"/>
          <w:lang w:val="en-GB"/>
        </w:rPr>
      </w:pPr>
      <w:r w:rsidRPr="00243DF0">
        <w:rPr>
          <w:rFonts w:ascii="Proxima Nova Rg" w:hAnsi="Proxima Nova Rg"/>
          <w:color w:val="342B60"/>
          <w:lang w:val="en-GB"/>
        </w:rPr>
        <w:t>After a moment, the lights come back on, but the money is gone from the table. Who stole it? Answer: a slow-witted Estonian. The other characters are figments of the imagination.</w:t>
      </w:r>
    </w:p>
    <w:p w:rsidRPr="00243DF0" w:rsidR="21E95382" w:rsidP="00243DF0" w:rsidRDefault="21E95382" w14:paraId="6A5C7200" w14:textId="3C41218F">
      <w:pPr>
        <w:spacing w:after="240" w:line="360" w:lineRule="auto"/>
        <w:ind w:left="360"/>
        <w:jc w:val="both"/>
        <w:rPr>
          <w:rFonts w:ascii="Proxima Nova Rg" w:hAnsi="Proxima Nova Rg"/>
          <w:color w:val="342B60"/>
          <w:lang w:val="en-GB"/>
        </w:rPr>
      </w:pPr>
      <w:r w:rsidRPr="00243DF0">
        <w:rPr>
          <w:rFonts w:ascii="Proxima Nova Rg" w:hAnsi="Proxima Nova Rg"/>
          <w:color w:val="342B60"/>
          <w:lang w:val="en-GB"/>
        </w:rPr>
        <w:t xml:space="preserve"> </w:t>
      </w:r>
    </w:p>
    <w:p w:rsidRPr="00243DF0" w:rsidR="21E95382" w:rsidP="00243DF0" w:rsidRDefault="21E95382" w14:paraId="2FA82741" w14:textId="79C6536D">
      <w:pPr>
        <w:spacing w:after="240" w:line="360" w:lineRule="auto"/>
        <w:ind w:left="360"/>
        <w:jc w:val="both"/>
        <w:rPr>
          <w:rFonts w:ascii="Proxima Nova Rg" w:hAnsi="Proxima Nova Rg"/>
          <w:color w:val="342B60"/>
          <w:lang w:val="en-GB"/>
        </w:rPr>
      </w:pPr>
      <w:r w:rsidRPr="00243DF0">
        <w:rPr>
          <w:rFonts w:ascii="Proxima Nova Rg" w:hAnsi="Proxima Nova Rg"/>
          <w:color w:val="342B60"/>
          <w:lang w:val="en-GB"/>
        </w:rPr>
        <w:t>*****</w:t>
      </w:r>
    </w:p>
    <w:p w:rsidRPr="00243DF0" w:rsidR="21E95382" w:rsidP="00243DF0" w:rsidRDefault="21E95382" w14:paraId="6E32E386" w14:textId="159CFDB5">
      <w:pPr>
        <w:spacing w:after="240" w:line="360" w:lineRule="auto"/>
        <w:ind w:left="360"/>
        <w:jc w:val="both"/>
        <w:rPr>
          <w:rFonts w:ascii="Proxima Nova Rg" w:hAnsi="Proxima Nova Rg"/>
          <w:color w:val="342B60"/>
          <w:lang w:val="en-GB"/>
        </w:rPr>
      </w:pPr>
      <w:r w:rsidRPr="00243DF0">
        <w:rPr>
          <w:rFonts w:ascii="Proxima Nova Rg" w:hAnsi="Proxima Nova Rg"/>
          <w:color w:val="342B60"/>
          <w:lang w:val="en-GB"/>
        </w:rPr>
        <w:t xml:space="preserve"> An Estonian, a German and a Frenchman are hiking in the jungle and see a dead elephant.</w:t>
      </w:r>
    </w:p>
    <w:p w:rsidRPr="00243DF0" w:rsidR="21E95382" w:rsidP="00243DF0" w:rsidRDefault="21E95382" w14:paraId="629B394F" w14:textId="06C2523C">
      <w:pPr>
        <w:pStyle w:val="ListParagraph"/>
        <w:numPr>
          <w:ilvl w:val="0"/>
          <w:numId w:val="13"/>
        </w:numPr>
        <w:spacing w:after="240" w:line="360" w:lineRule="auto"/>
        <w:jc w:val="both"/>
        <w:rPr>
          <w:rFonts w:ascii="Proxima Nova Rg" w:hAnsi="Proxima Nova Rg"/>
          <w:color w:val="342B60"/>
          <w:lang w:val="en-GB"/>
        </w:rPr>
      </w:pPr>
      <w:r w:rsidRPr="00243DF0">
        <w:rPr>
          <w:rFonts w:ascii="Proxima Nova Rg" w:hAnsi="Proxima Nova Rg"/>
          <w:color w:val="342B60"/>
          <w:lang w:val="en-GB"/>
        </w:rPr>
        <w:t>"I wonder how I would manage to use every piece of this elephant," muses the German.</w:t>
      </w:r>
    </w:p>
    <w:p w:rsidRPr="00243DF0" w:rsidR="21E95382" w:rsidP="00243DF0" w:rsidRDefault="21E95382" w14:paraId="76FC3B39" w14:textId="351E009C">
      <w:pPr>
        <w:pStyle w:val="ListParagraph"/>
        <w:numPr>
          <w:ilvl w:val="0"/>
          <w:numId w:val="13"/>
        </w:numPr>
        <w:spacing w:after="240" w:line="360" w:lineRule="auto"/>
        <w:jc w:val="both"/>
        <w:rPr>
          <w:rFonts w:ascii="Proxima Nova Rg" w:hAnsi="Proxima Nova Rg"/>
          <w:color w:val="342B60"/>
          <w:lang w:val="en-GB"/>
        </w:rPr>
      </w:pPr>
      <w:r w:rsidRPr="00243DF0">
        <w:rPr>
          <w:rFonts w:ascii="Proxima Nova Rg" w:hAnsi="Proxima Nova Rg"/>
          <w:color w:val="342B60"/>
          <w:lang w:val="en-GB"/>
        </w:rPr>
        <w:t>"I wonder how tasty this elephant would be if you cooked it," ponders the Frenchman.</w:t>
      </w:r>
    </w:p>
    <w:p w:rsidRPr="00243DF0" w:rsidR="21E95382" w:rsidP="00243DF0" w:rsidRDefault="21E95382" w14:paraId="43F631A9" w14:textId="46250432">
      <w:pPr>
        <w:pStyle w:val="ListParagraph"/>
        <w:numPr>
          <w:ilvl w:val="0"/>
          <w:numId w:val="13"/>
        </w:numPr>
        <w:spacing w:after="240" w:line="360" w:lineRule="auto"/>
        <w:jc w:val="both"/>
        <w:rPr>
          <w:rFonts w:ascii="Proxima Nova Rg" w:hAnsi="Proxima Nova Rg"/>
          <w:color w:val="342B60"/>
          <w:lang w:val="en-GB"/>
        </w:rPr>
      </w:pPr>
      <w:r w:rsidRPr="00243DF0">
        <w:rPr>
          <w:rFonts w:ascii="Proxima Nova Rg" w:hAnsi="Proxima Nova Rg"/>
          <w:color w:val="342B60"/>
          <w:lang w:val="en-GB"/>
        </w:rPr>
        <w:t>"I wonder what this elephant thought of Estonia before it died," the Estonian ponders.</w:t>
      </w:r>
    </w:p>
    <w:p w:rsidR="16DA6A08" w:rsidP="16DA6A08" w:rsidRDefault="16DA6A08" w14:paraId="16FE069A" w14:textId="63A0B431">
      <w:pPr>
        <w:pStyle w:val="Title"/>
        <w:jc w:val="center"/>
        <w:rPr>
          <w:rFonts w:ascii="Proxima Nova Rg" w:hAnsi="Proxima Nova Rg"/>
          <w:color w:val="342B60"/>
          <w:sz w:val="48"/>
          <w:szCs w:val="48"/>
          <w:lang w:val="en-US"/>
        </w:rPr>
      </w:pPr>
    </w:p>
    <w:p w:rsidRPr="00C7548B" w:rsidR="00C7548B" w:rsidP="00C7548B" w:rsidRDefault="00C7548B" w14:paraId="46A3B150" w14:textId="39BF6BB4">
      <w:pPr>
        <w:pStyle w:val="Title"/>
        <w:jc w:val="center"/>
        <w:rPr>
          <w:rFonts w:ascii="Proxima Nova Rg" w:hAnsi="Proxima Nova Rg"/>
          <w:color w:val="342B60"/>
          <w:sz w:val="48"/>
          <w:szCs w:val="48"/>
          <w:lang w:val="en-US"/>
        </w:rPr>
      </w:pPr>
      <w:r w:rsidRPr="00C7548B">
        <w:rPr>
          <w:rFonts w:ascii="Proxima Nova Rg" w:hAnsi="Proxima Nova Rg"/>
          <w:color w:val="342B60"/>
          <w:sz w:val="48"/>
          <w:szCs w:val="48"/>
          <w:lang w:val="en-US"/>
        </w:rPr>
        <w:t>Looking forward to meeting you!! :)</w:t>
      </w:r>
    </w:p>
    <w:p w:rsidRPr="00C7548B" w:rsidR="00C7548B" w:rsidP="00C7548B" w:rsidRDefault="00C7548B" w14:paraId="345C7FC0" w14:textId="77777777">
      <w:pPr>
        <w:spacing w:after="240" w:line="360" w:lineRule="auto"/>
        <w:jc w:val="both"/>
        <w:rPr>
          <w:rFonts w:ascii="Proxima Nova Rg" w:hAnsi="Proxima Nova Rg"/>
          <w:color w:val="342B60"/>
          <w:lang w:val="en-GB"/>
        </w:rPr>
      </w:pPr>
    </w:p>
    <w:p w:rsidRPr="00D84FEF" w:rsidR="00D84FEF" w:rsidP="00D84FEF" w:rsidRDefault="00D84FEF" w14:paraId="2C05E1E4" w14:textId="77777777">
      <w:pPr>
        <w:pStyle w:val="LeadInText"/>
        <w:shd w:val="clear" w:color="auto" w:fill="FFFFFF" w:themeFill="background1"/>
        <w:spacing w:line="360" w:lineRule="auto"/>
        <w:jc w:val="both"/>
        <w:rPr>
          <w:rFonts w:ascii="Proxima Nova Th" w:hAnsi="Proxima Nova Th"/>
          <w:color w:val="E4067E"/>
        </w:rPr>
      </w:pPr>
    </w:p>
    <w:sectPr w:rsidRPr="00D84FEF" w:rsidR="00D84FEF" w:rsidSect="00C7548B">
      <w:type w:val="continuous"/>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032A6" w:rsidRDefault="00E032A6" w14:paraId="245AB2D0" w14:textId="77777777">
      <w:pPr>
        <w:spacing w:after="0" w:line="240" w:lineRule="auto"/>
      </w:pPr>
      <w:r>
        <w:separator/>
      </w:r>
    </w:p>
  </w:endnote>
  <w:endnote w:type="continuationSeparator" w:id="0">
    <w:p w:rsidR="00E032A6" w:rsidRDefault="00E032A6" w14:paraId="5104D943" w14:textId="77777777">
      <w:pPr>
        <w:spacing w:after="0" w:line="240" w:lineRule="auto"/>
      </w:pPr>
      <w:r>
        <w:continuationSeparator/>
      </w:r>
    </w:p>
  </w:endnote>
  <w:endnote w:type="continuationNotice" w:id="1">
    <w:p w:rsidR="005D1397" w:rsidRDefault="005D1397" w14:paraId="4989746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Rg">
    <w:panose1 w:val="02000506030000020004"/>
    <w:charset w:val="00"/>
    <w:family w:val="modern"/>
    <w:notTrueType/>
    <w:pitch w:val="variable"/>
    <w:sig w:usb0="A00002AF" w:usb1="5000E0FB"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Proxima Nova Th">
    <w:panose1 w:val="02000506030000020004"/>
    <w:charset w:val="00"/>
    <w:family w:val="modern"/>
    <w:notTrueType/>
    <w:pitch w:val="variable"/>
    <w:sig w:usb0="A00000AF" w:usb1="5000E0FB" w:usb2="00000000" w:usb3="00000000" w:csb0="0000019B" w:csb1="00000000"/>
  </w:font>
  <w:font w:name="Proxima Nova Lt">
    <w:panose1 w:val="02000506030000020004"/>
    <w:charset w:val="00"/>
    <w:family w:val="modern"/>
    <w:notTrueType/>
    <w:pitch w:val="variable"/>
    <w:sig w:usb0="A00000AF" w:usb1="5000E0FB" w:usb2="00000000" w:usb3="00000000" w:csb0="0000019B"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Pr="0083526A" w:rsidR="00C7548B" w:rsidP="004F043B" w:rsidRDefault="00C7548B" w14:paraId="10D61837" w14:textId="77777777">
    <w:pPr>
      <w:jc w:val="center"/>
      <w:rPr>
        <w:color w:val="FFFFFF" w:themeColor="background1"/>
      </w:rPr>
    </w:pPr>
    <w:r w:rsidRPr="004F043B">
      <w:rPr>
        <w:noProof/>
        <w:color w:val="FFFFFF" w:themeColor="background1"/>
        <w:sz w:val="18"/>
        <w:lang w:val="en-US"/>
      </w:rPr>
      <mc:AlternateContent>
        <mc:Choice Requires="wps">
          <w:drawing>
            <wp:anchor distT="0" distB="0" distL="114300" distR="114300" simplePos="0" relativeHeight="251658240" behindDoc="1" locked="0" layoutInCell="1" allowOverlap="1" wp14:anchorId="15DE9BA7" wp14:editId="18061EBA">
              <wp:simplePos x="0" y="0"/>
              <wp:positionH relativeFrom="column">
                <wp:posOffset>2580861</wp:posOffset>
              </wp:positionH>
              <wp:positionV relativeFrom="paragraph">
                <wp:posOffset>-34925</wp:posOffset>
              </wp:positionV>
              <wp:extent cx="251640" cy="252000"/>
              <wp:effectExtent l="0" t="0" r="0" b="0"/>
              <wp:wrapNone/>
              <wp:docPr id="11" name="Oval 11"/>
              <wp:cNvGraphicFramePr/>
              <a:graphic xmlns:a="http://schemas.openxmlformats.org/drawingml/2006/main">
                <a:graphicData uri="http://schemas.microsoft.com/office/word/2010/wordprocessingShape">
                  <wps:wsp>
                    <wps:cNvSpPr/>
                    <wps:spPr>
                      <a:xfrm>
                        <a:off x="0" y="0"/>
                        <a:ext cx="251640" cy="252000"/>
                      </a:xfrm>
                      <a:prstGeom prst="ellips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oval id="Oval 11" style="position:absolute;margin-left:203.2pt;margin-top:-2.75pt;width:19.8pt;height:19.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e2841 [3215]" stroked="f" strokeweight="1pt" w14:anchorId="4189CB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">
              <v:stroke joinstyle="miter"/>
            </v:oval>
          </w:pict>
        </mc:Fallback>
      </mc:AlternateContent>
    </w:r>
    <w:r w:rsidRPr="004F043B">
      <w:rPr>
        <w:noProof/>
        <w:color w:val="FFFFFF" w:themeColor="background1"/>
        <w:sz w:val="18"/>
        <w:lang w:val="en-US"/>
      </w:rPr>
      <mc:AlternateContent>
        <mc:Choice Requires="wps">
          <w:drawing>
            <wp:anchor distT="0" distB="0" distL="114300" distR="114300" simplePos="0" relativeHeight="251658243" behindDoc="1" locked="0" layoutInCell="1" allowOverlap="1" wp14:anchorId="3DD57CDE" wp14:editId="42242C70">
              <wp:simplePos x="0" y="0"/>
              <wp:positionH relativeFrom="column">
                <wp:posOffset>3032125</wp:posOffset>
              </wp:positionH>
              <wp:positionV relativeFrom="paragraph">
                <wp:posOffset>1212850</wp:posOffset>
              </wp:positionV>
              <wp:extent cx="241300" cy="241300"/>
              <wp:effectExtent l="0" t="0" r="6350" b="6350"/>
              <wp:wrapNone/>
              <wp:docPr id="10" name="Oval 10"/>
              <wp:cNvGraphicFramePr/>
              <a:graphic xmlns:a="http://schemas.openxmlformats.org/drawingml/2006/main">
                <a:graphicData uri="http://schemas.microsoft.com/office/word/2010/wordprocessingShape">
                  <wps:wsp>
                    <wps:cNvSpPr/>
                    <wps:spPr>
                      <a:xfrm>
                        <a:off x="0" y="0"/>
                        <a:ext cx="241300" cy="241300"/>
                      </a:xfrm>
                      <a:prstGeom prst="ellipse">
                        <a:avLst/>
                      </a:prstGeom>
                      <a:solidFill>
                        <a:srgbClr val="00449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oval id="Oval 10" style="position:absolute;margin-left:238.75pt;margin-top:95.5pt;width:19pt;height:1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4494" stroked="f" strokeweight="1pt" w14:anchorId="248FD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">
              <v:stroke joinstyle="miter"/>
            </v:oval>
          </w:pict>
        </mc:Fallback>
      </mc:AlternateContent>
    </w:r>
    <w:r w:rsidRPr="004F043B">
      <w:rPr>
        <w:color w:val="FFFFFF" w:themeColor="background1"/>
      </w:rPr>
      <w:fldChar w:fldCharType="begin"/>
    </w:r>
    <w:r w:rsidRPr="004F043B">
      <w:rPr>
        <w:color w:val="FFFFFF" w:themeColor="background1"/>
      </w:rPr>
      <w:instrText xml:space="preserve"> PAGE   \* MERGEFORMAT </w:instrText>
    </w:r>
    <w:r w:rsidRPr="004F043B">
      <w:rPr>
        <w:color w:val="FFFFFF" w:themeColor="background1"/>
      </w:rPr>
      <w:fldChar w:fldCharType="separate"/>
    </w:r>
    <w:r>
      <w:rPr>
        <w:noProof/>
        <w:color w:val="FFFFFF" w:themeColor="background1"/>
      </w:rPr>
      <w:t>9</w:t>
    </w:r>
    <w:r w:rsidRPr="004F043B">
      <w:rPr>
        <w:noProof/>
        <w:color w:val="FFFFFF" w:themeColor="background1"/>
      </w:rPr>
      <w:fldChar w:fldCharType="end"/>
    </w:r>
    <w:r w:rsidRPr="0083526A">
      <w:rPr>
        <w:noProof/>
        <w:color w:val="FFFFFF" w:themeColor="background1"/>
        <w:sz w:val="18"/>
        <w:lang w:val="en-US"/>
      </w:rPr>
      <mc:AlternateContent>
        <mc:Choice Requires="wps">
          <w:drawing>
            <wp:anchor distT="0" distB="0" distL="114300" distR="114300" simplePos="0" relativeHeight="251658242" behindDoc="1" locked="0" layoutInCell="1" allowOverlap="1" wp14:anchorId="00C98BB9" wp14:editId="4F01F32D">
              <wp:simplePos x="0" y="0"/>
              <wp:positionH relativeFrom="column">
                <wp:posOffset>2879725</wp:posOffset>
              </wp:positionH>
              <wp:positionV relativeFrom="paragraph">
                <wp:posOffset>1060450</wp:posOffset>
              </wp:positionV>
              <wp:extent cx="241300" cy="241300"/>
              <wp:effectExtent l="0" t="0" r="6350" b="6350"/>
              <wp:wrapNone/>
              <wp:docPr id="145707726" name="Oval 145707726"/>
              <wp:cNvGraphicFramePr/>
              <a:graphic xmlns:a="http://schemas.openxmlformats.org/drawingml/2006/main">
                <a:graphicData uri="http://schemas.microsoft.com/office/word/2010/wordprocessingShape">
                  <wps:wsp>
                    <wps:cNvSpPr/>
                    <wps:spPr>
                      <a:xfrm>
                        <a:off x="0" y="0"/>
                        <a:ext cx="241300" cy="241300"/>
                      </a:xfrm>
                      <a:prstGeom prst="ellipse">
                        <a:avLst/>
                      </a:prstGeom>
                      <a:solidFill>
                        <a:srgbClr val="00449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oval id="Oval 145707726" style="position:absolute;margin-left:226.75pt;margin-top:83.5pt;width:19pt;height: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4494" stroked="f" strokeweight="1pt" w14:anchorId="6CBA16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">
              <v:stroke joinstyle="miter"/>
            </v:oval>
          </w:pict>
        </mc:Fallback>
      </mc:AlternateContent>
    </w:r>
    <w:r w:rsidRPr="0083526A">
      <w:rPr>
        <w:noProof/>
        <w:color w:val="FFFFFF" w:themeColor="background1"/>
        <w:sz w:val="18"/>
        <w:lang w:val="en-US"/>
      </w:rPr>
      <mc:AlternateContent>
        <mc:Choice Requires="wps">
          <w:drawing>
            <wp:anchor distT="0" distB="0" distL="114300" distR="114300" simplePos="0" relativeHeight="251658241" behindDoc="1" locked="0" layoutInCell="1" allowOverlap="1" wp14:anchorId="18DADD51" wp14:editId="1F6934CF">
              <wp:simplePos x="0" y="0"/>
              <wp:positionH relativeFrom="column">
                <wp:posOffset>2727325</wp:posOffset>
              </wp:positionH>
              <wp:positionV relativeFrom="paragraph">
                <wp:posOffset>908050</wp:posOffset>
              </wp:positionV>
              <wp:extent cx="241300" cy="241300"/>
              <wp:effectExtent l="0" t="0" r="6350" b="6350"/>
              <wp:wrapNone/>
              <wp:docPr id="13" name="Oval 13"/>
              <wp:cNvGraphicFramePr/>
              <a:graphic xmlns:a="http://schemas.openxmlformats.org/drawingml/2006/main">
                <a:graphicData uri="http://schemas.microsoft.com/office/word/2010/wordprocessingShape">
                  <wps:wsp>
                    <wps:cNvSpPr/>
                    <wps:spPr>
                      <a:xfrm>
                        <a:off x="0" y="0"/>
                        <a:ext cx="241300" cy="241300"/>
                      </a:xfrm>
                      <a:prstGeom prst="ellipse">
                        <a:avLst/>
                      </a:prstGeom>
                      <a:solidFill>
                        <a:srgbClr val="00449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oval id="Oval 13" style="position:absolute;margin-left:214.75pt;margin-top:71.5pt;width:19pt;height:1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4494" stroked="f" strokeweight="1pt" w14:anchorId="45F7AF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">
              <v:stroke joinstyle="miter"/>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BF397A" w:rsidR="00C7548B" w:rsidP="004F61DD" w:rsidRDefault="00C7548B" w14:paraId="15F65D31" w14:textId="77777777">
    <w:pPr>
      <w:spacing w:after="0" w:line="240" w:lineRule="auto"/>
      <w:ind w:left="1021"/>
      <w:rPr>
        <w:szCs w:val="20"/>
      </w:rPr>
    </w:pPr>
  </w:p>
  <w:p w:rsidR="00C7548B" w:rsidRDefault="00C7548B" w14:paraId="2761DCAC" w14:textId="77777777">
    <w:pPr>
      <w:pStyle w:val="Footer"/>
    </w:pPr>
  </w:p>
  <w:p w:rsidR="00C7548B" w:rsidRDefault="00C7548B" w14:paraId="705B6AFA" w14:textId="77777777">
    <w:pPr>
      <w:pStyle w:val="Footer"/>
    </w:pPr>
  </w:p>
  <w:p w:rsidR="00C7548B" w:rsidRDefault="00C7548B" w14:paraId="7E23F75F" w14:textId="77777777">
    <w:pPr>
      <w:pStyle w:val="Footer"/>
    </w:pPr>
  </w:p>
  <w:p w:rsidR="00C7548B" w:rsidRDefault="00C7548B" w14:paraId="44D5EFC6" w14:textId="77777777">
    <w:pPr>
      <w:pStyle w:val="Footer"/>
    </w:pPr>
  </w:p>
  <w:p w:rsidR="00C7548B" w:rsidRDefault="00C7548B" w14:paraId="5E5C46EF" w14:textId="77777777">
    <w:pPr>
      <w:pStyle w:val="Footer"/>
    </w:pPr>
  </w:p>
  <w:p w:rsidR="00C7548B" w:rsidRDefault="00C7548B" w14:paraId="151A2E05" w14:textId="77777777">
    <w:pPr>
      <w:pStyle w:val="Footer"/>
    </w:pPr>
  </w:p>
  <w:p w:rsidR="00C7548B" w:rsidRDefault="00C7548B" w14:paraId="28643E93" w14:textId="77777777">
    <w:pPr>
      <w:pStyle w:val="Footer"/>
    </w:pPr>
  </w:p>
  <w:p w:rsidR="00C7548B" w:rsidRDefault="00C7548B" w14:paraId="28C14F3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032A6" w:rsidRDefault="00E032A6" w14:paraId="0906C70C" w14:textId="77777777">
      <w:pPr>
        <w:spacing w:after="0" w:line="240" w:lineRule="auto"/>
      </w:pPr>
      <w:r>
        <w:separator/>
      </w:r>
    </w:p>
  </w:footnote>
  <w:footnote w:type="continuationSeparator" w:id="0">
    <w:p w:rsidR="00E032A6" w:rsidRDefault="00E032A6" w14:paraId="2779BA8D" w14:textId="77777777">
      <w:pPr>
        <w:spacing w:after="0" w:line="240" w:lineRule="auto"/>
      </w:pPr>
      <w:r>
        <w:continuationSeparator/>
      </w:r>
    </w:p>
  </w:footnote>
  <w:footnote w:type="continuationNotice" w:id="1">
    <w:p w:rsidR="005D1397" w:rsidRDefault="005D1397" w14:paraId="62776C2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C7548B" w:rsidP="004372EE" w:rsidRDefault="00C7548B" w14:paraId="3FE8C14D" w14:textId="77777777">
    <w:pPr>
      <w:pStyle w:val="Header"/>
      <w:jc w:val="both"/>
    </w:pPr>
    <w:r>
      <w:rPr>
        <w:noProof/>
        <w:lang w:val="en-US"/>
      </w:rPr>
      <w:drawing>
        <wp:anchor distT="0" distB="0" distL="114300" distR="114300" simplePos="0" relativeHeight="251658244" behindDoc="0" locked="0" layoutInCell="1" allowOverlap="1" wp14:anchorId="221BAE83" wp14:editId="1B028BBE">
          <wp:simplePos x="0" y="0"/>
          <wp:positionH relativeFrom="column">
            <wp:posOffset>5006340</wp:posOffset>
          </wp:positionH>
          <wp:positionV relativeFrom="paragraph">
            <wp:posOffset>-57150</wp:posOffset>
          </wp:positionV>
          <wp:extent cx="1257300" cy="993866"/>
          <wp:effectExtent l="0" t="0" r="0" b="0"/>
          <wp:wrapTopAndBottom/>
          <wp:docPr id="2047108323" name="Pilt 2047108323" descr="Pilt, millel on kujutatud Font, Graafika, logo, graafiline disain&#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lt 18" descr="Pilt, millel on kujutatud Font, Graafika, logo, graafiline disain&#10;&#10;Kirjeldus on genereeritud automaatselt"/>
                  <pic:cNvPicPr/>
                </pic:nvPicPr>
                <pic:blipFill>
                  <a:blip r:embed="rId1"/>
                  <a:stretch>
                    <a:fillRect/>
                  </a:stretch>
                </pic:blipFill>
                <pic:spPr>
                  <a:xfrm>
                    <a:off x="0" y="0"/>
                    <a:ext cx="1257300" cy="993866"/>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E3403"/>
    <w:multiLevelType w:val="multilevel"/>
    <w:tmpl w:val="D4C4DF3E"/>
    <w:lvl w:ilvl="0">
      <w:start w:val="1"/>
      <w:numFmt w:val="decimal"/>
      <w:lvlText w:val="%1."/>
      <w:lvlJc w:val="left"/>
      <w:pPr>
        <w:ind w:left="851" w:hanging="851"/>
      </w:pPr>
      <w:rPr>
        <w:rFonts w:hint="default"/>
        <w:sz w:val="48"/>
        <w:szCs w:val="48"/>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883A54"/>
    <w:multiLevelType w:val="multilevel"/>
    <w:tmpl w:val="253A66D6"/>
    <w:lvl w:ilvl="0">
      <w:start w:val="1"/>
      <w:numFmt w:val="decimal"/>
      <w:pStyle w:val="Style1"/>
      <w:lvlText w:val="%1."/>
      <w:lvlJc w:val="left"/>
      <w:pPr>
        <w:ind w:left="1080" w:hanging="720"/>
      </w:pPr>
      <w:rPr>
        <w:rFonts w:hint="default"/>
        <w:sz w:val="44"/>
        <w:szCs w:val="44"/>
      </w:rPr>
    </w:lvl>
    <w:lvl w:ilvl="1">
      <w:start w:val="2"/>
      <w:numFmt w:val="decimal"/>
      <w:isLgl/>
      <w:lvlText w:val="%1.%2"/>
      <w:lvlJc w:val="left"/>
      <w:pPr>
        <w:ind w:left="1125" w:hanging="765"/>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E1142AC"/>
    <w:multiLevelType w:val="hybridMultilevel"/>
    <w:tmpl w:val="792E50EA"/>
    <w:lvl w:ilvl="0" w:tplc="9DC07D18">
      <w:numFmt w:val="bullet"/>
      <w:lvlText w:val="-"/>
      <w:lvlJc w:val="left"/>
      <w:pPr>
        <w:ind w:left="720" w:hanging="360"/>
      </w:pPr>
      <w:rPr>
        <w:rFonts w:hint="default" w:ascii="Proxima Nova Rg" w:hAnsi="Proxima Nova Rg" w:eastAsiaTheme="minorHAnsi" w:cstheme="minorBidi"/>
      </w:rPr>
    </w:lvl>
    <w:lvl w:ilvl="1" w:tplc="04250003" w:tentative="1">
      <w:start w:val="1"/>
      <w:numFmt w:val="bullet"/>
      <w:lvlText w:val="o"/>
      <w:lvlJc w:val="left"/>
      <w:pPr>
        <w:ind w:left="1440" w:hanging="360"/>
      </w:pPr>
      <w:rPr>
        <w:rFonts w:hint="default" w:ascii="Courier New" w:hAnsi="Courier New" w:cs="Courier New"/>
      </w:rPr>
    </w:lvl>
    <w:lvl w:ilvl="2" w:tplc="04250005" w:tentative="1">
      <w:start w:val="1"/>
      <w:numFmt w:val="bullet"/>
      <w:lvlText w:val=""/>
      <w:lvlJc w:val="left"/>
      <w:pPr>
        <w:ind w:left="2160" w:hanging="360"/>
      </w:pPr>
      <w:rPr>
        <w:rFonts w:hint="default" w:ascii="Wingdings" w:hAnsi="Wingdings"/>
      </w:rPr>
    </w:lvl>
    <w:lvl w:ilvl="3" w:tplc="04250001" w:tentative="1">
      <w:start w:val="1"/>
      <w:numFmt w:val="bullet"/>
      <w:lvlText w:val=""/>
      <w:lvlJc w:val="left"/>
      <w:pPr>
        <w:ind w:left="2880" w:hanging="360"/>
      </w:pPr>
      <w:rPr>
        <w:rFonts w:hint="default" w:ascii="Symbol" w:hAnsi="Symbol"/>
      </w:rPr>
    </w:lvl>
    <w:lvl w:ilvl="4" w:tplc="04250003" w:tentative="1">
      <w:start w:val="1"/>
      <w:numFmt w:val="bullet"/>
      <w:lvlText w:val="o"/>
      <w:lvlJc w:val="left"/>
      <w:pPr>
        <w:ind w:left="3600" w:hanging="360"/>
      </w:pPr>
      <w:rPr>
        <w:rFonts w:hint="default" w:ascii="Courier New" w:hAnsi="Courier New" w:cs="Courier New"/>
      </w:rPr>
    </w:lvl>
    <w:lvl w:ilvl="5" w:tplc="04250005" w:tentative="1">
      <w:start w:val="1"/>
      <w:numFmt w:val="bullet"/>
      <w:lvlText w:val=""/>
      <w:lvlJc w:val="left"/>
      <w:pPr>
        <w:ind w:left="4320" w:hanging="360"/>
      </w:pPr>
      <w:rPr>
        <w:rFonts w:hint="default" w:ascii="Wingdings" w:hAnsi="Wingdings"/>
      </w:rPr>
    </w:lvl>
    <w:lvl w:ilvl="6" w:tplc="04250001" w:tentative="1">
      <w:start w:val="1"/>
      <w:numFmt w:val="bullet"/>
      <w:lvlText w:val=""/>
      <w:lvlJc w:val="left"/>
      <w:pPr>
        <w:ind w:left="5040" w:hanging="360"/>
      </w:pPr>
      <w:rPr>
        <w:rFonts w:hint="default" w:ascii="Symbol" w:hAnsi="Symbol"/>
      </w:rPr>
    </w:lvl>
    <w:lvl w:ilvl="7" w:tplc="04250003" w:tentative="1">
      <w:start w:val="1"/>
      <w:numFmt w:val="bullet"/>
      <w:lvlText w:val="o"/>
      <w:lvlJc w:val="left"/>
      <w:pPr>
        <w:ind w:left="5760" w:hanging="360"/>
      </w:pPr>
      <w:rPr>
        <w:rFonts w:hint="default" w:ascii="Courier New" w:hAnsi="Courier New" w:cs="Courier New"/>
      </w:rPr>
    </w:lvl>
    <w:lvl w:ilvl="8" w:tplc="04250005" w:tentative="1">
      <w:start w:val="1"/>
      <w:numFmt w:val="bullet"/>
      <w:lvlText w:val=""/>
      <w:lvlJc w:val="left"/>
      <w:pPr>
        <w:ind w:left="6480" w:hanging="360"/>
      </w:pPr>
      <w:rPr>
        <w:rFonts w:hint="default" w:ascii="Wingdings" w:hAnsi="Wingdings"/>
      </w:rPr>
    </w:lvl>
  </w:abstractNum>
  <w:abstractNum w:abstractNumId="3" w15:restartNumberingAfterBreak="0">
    <w:nsid w:val="22530EDE"/>
    <w:multiLevelType w:val="hybridMultilevel"/>
    <w:tmpl w:val="324C013A"/>
    <w:lvl w:ilvl="0" w:tplc="799A85EA">
      <w:start w:val="1"/>
      <w:numFmt w:val="bullet"/>
      <w:lvlText w:val=""/>
      <w:lvlJc w:val="left"/>
      <w:pPr>
        <w:tabs>
          <w:tab w:val="num" w:pos="720"/>
        </w:tabs>
        <w:ind w:left="720" w:hanging="360"/>
      </w:pPr>
      <w:rPr>
        <w:rFonts w:hint="default" w:ascii="Wingdings" w:hAnsi="Wingdings"/>
      </w:rPr>
    </w:lvl>
    <w:lvl w:ilvl="1" w:tplc="C332D2FA" w:tentative="1">
      <w:start w:val="1"/>
      <w:numFmt w:val="bullet"/>
      <w:lvlText w:val=""/>
      <w:lvlJc w:val="left"/>
      <w:pPr>
        <w:tabs>
          <w:tab w:val="num" w:pos="1440"/>
        </w:tabs>
        <w:ind w:left="1440" w:hanging="360"/>
      </w:pPr>
      <w:rPr>
        <w:rFonts w:hint="default" w:ascii="Wingdings" w:hAnsi="Wingdings"/>
      </w:rPr>
    </w:lvl>
    <w:lvl w:ilvl="2" w:tplc="613498F8" w:tentative="1">
      <w:start w:val="1"/>
      <w:numFmt w:val="bullet"/>
      <w:lvlText w:val=""/>
      <w:lvlJc w:val="left"/>
      <w:pPr>
        <w:tabs>
          <w:tab w:val="num" w:pos="2160"/>
        </w:tabs>
        <w:ind w:left="2160" w:hanging="360"/>
      </w:pPr>
      <w:rPr>
        <w:rFonts w:hint="default" w:ascii="Wingdings" w:hAnsi="Wingdings"/>
      </w:rPr>
    </w:lvl>
    <w:lvl w:ilvl="3" w:tplc="EE92DFF0" w:tentative="1">
      <w:start w:val="1"/>
      <w:numFmt w:val="bullet"/>
      <w:lvlText w:val=""/>
      <w:lvlJc w:val="left"/>
      <w:pPr>
        <w:tabs>
          <w:tab w:val="num" w:pos="2880"/>
        </w:tabs>
        <w:ind w:left="2880" w:hanging="360"/>
      </w:pPr>
      <w:rPr>
        <w:rFonts w:hint="default" w:ascii="Wingdings" w:hAnsi="Wingdings"/>
      </w:rPr>
    </w:lvl>
    <w:lvl w:ilvl="4" w:tplc="75060454" w:tentative="1">
      <w:start w:val="1"/>
      <w:numFmt w:val="bullet"/>
      <w:lvlText w:val=""/>
      <w:lvlJc w:val="left"/>
      <w:pPr>
        <w:tabs>
          <w:tab w:val="num" w:pos="3600"/>
        </w:tabs>
        <w:ind w:left="3600" w:hanging="360"/>
      </w:pPr>
      <w:rPr>
        <w:rFonts w:hint="default" w:ascii="Wingdings" w:hAnsi="Wingdings"/>
      </w:rPr>
    </w:lvl>
    <w:lvl w:ilvl="5" w:tplc="66123B14" w:tentative="1">
      <w:start w:val="1"/>
      <w:numFmt w:val="bullet"/>
      <w:lvlText w:val=""/>
      <w:lvlJc w:val="left"/>
      <w:pPr>
        <w:tabs>
          <w:tab w:val="num" w:pos="4320"/>
        </w:tabs>
        <w:ind w:left="4320" w:hanging="360"/>
      </w:pPr>
      <w:rPr>
        <w:rFonts w:hint="default" w:ascii="Wingdings" w:hAnsi="Wingdings"/>
      </w:rPr>
    </w:lvl>
    <w:lvl w:ilvl="6" w:tplc="B99892B0" w:tentative="1">
      <w:start w:val="1"/>
      <w:numFmt w:val="bullet"/>
      <w:lvlText w:val=""/>
      <w:lvlJc w:val="left"/>
      <w:pPr>
        <w:tabs>
          <w:tab w:val="num" w:pos="5040"/>
        </w:tabs>
        <w:ind w:left="5040" w:hanging="360"/>
      </w:pPr>
      <w:rPr>
        <w:rFonts w:hint="default" w:ascii="Wingdings" w:hAnsi="Wingdings"/>
      </w:rPr>
    </w:lvl>
    <w:lvl w:ilvl="7" w:tplc="E64801C0" w:tentative="1">
      <w:start w:val="1"/>
      <w:numFmt w:val="bullet"/>
      <w:lvlText w:val=""/>
      <w:lvlJc w:val="left"/>
      <w:pPr>
        <w:tabs>
          <w:tab w:val="num" w:pos="5760"/>
        </w:tabs>
        <w:ind w:left="5760" w:hanging="360"/>
      </w:pPr>
      <w:rPr>
        <w:rFonts w:hint="default" w:ascii="Wingdings" w:hAnsi="Wingdings"/>
      </w:rPr>
    </w:lvl>
    <w:lvl w:ilvl="8" w:tplc="73004AA6" w:tentative="1">
      <w:start w:val="1"/>
      <w:numFmt w:val="bullet"/>
      <w:lvlText w:val=""/>
      <w:lvlJc w:val="left"/>
      <w:pPr>
        <w:tabs>
          <w:tab w:val="num" w:pos="6480"/>
        </w:tabs>
        <w:ind w:left="6480" w:hanging="360"/>
      </w:pPr>
      <w:rPr>
        <w:rFonts w:hint="default" w:ascii="Wingdings" w:hAnsi="Wingdings"/>
      </w:rPr>
    </w:lvl>
  </w:abstractNum>
  <w:abstractNum w:abstractNumId="4" w15:restartNumberingAfterBreak="0">
    <w:nsid w:val="2BA8774C"/>
    <w:multiLevelType w:val="hybridMultilevel"/>
    <w:tmpl w:val="9D927BF0"/>
    <w:lvl w:ilvl="0" w:tplc="0D4C9142">
      <w:start w:val="1"/>
      <w:numFmt w:val="bullet"/>
      <w:lvlText w:val=""/>
      <w:lvlJc w:val="left"/>
      <w:pPr>
        <w:ind w:left="720" w:hanging="360"/>
      </w:pPr>
      <w:rPr>
        <w:rFonts w:hint="default" w:ascii="Symbol" w:hAnsi="Symbol"/>
        <w:color w:val="auto"/>
        <w:sz w:val="20"/>
        <w:szCs w:val="20"/>
      </w:rPr>
    </w:lvl>
    <w:lvl w:ilvl="1" w:tplc="04250003" w:tentative="1">
      <w:start w:val="1"/>
      <w:numFmt w:val="bullet"/>
      <w:lvlText w:val="o"/>
      <w:lvlJc w:val="left"/>
      <w:pPr>
        <w:ind w:left="1440" w:hanging="360"/>
      </w:pPr>
      <w:rPr>
        <w:rFonts w:hint="default" w:ascii="Courier New" w:hAnsi="Courier New" w:cs="Courier New"/>
      </w:rPr>
    </w:lvl>
    <w:lvl w:ilvl="2" w:tplc="04250005" w:tentative="1">
      <w:start w:val="1"/>
      <w:numFmt w:val="bullet"/>
      <w:lvlText w:val=""/>
      <w:lvlJc w:val="left"/>
      <w:pPr>
        <w:ind w:left="2160" w:hanging="360"/>
      </w:pPr>
      <w:rPr>
        <w:rFonts w:hint="default" w:ascii="Wingdings" w:hAnsi="Wingdings"/>
      </w:rPr>
    </w:lvl>
    <w:lvl w:ilvl="3" w:tplc="04250001" w:tentative="1">
      <w:start w:val="1"/>
      <w:numFmt w:val="bullet"/>
      <w:lvlText w:val=""/>
      <w:lvlJc w:val="left"/>
      <w:pPr>
        <w:ind w:left="2880" w:hanging="360"/>
      </w:pPr>
      <w:rPr>
        <w:rFonts w:hint="default" w:ascii="Symbol" w:hAnsi="Symbol"/>
      </w:rPr>
    </w:lvl>
    <w:lvl w:ilvl="4" w:tplc="04250003" w:tentative="1">
      <w:start w:val="1"/>
      <w:numFmt w:val="bullet"/>
      <w:lvlText w:val="o"/>
      <w:lvlJc w:val="left"/>
      <w:pPr>
        <w:ind w:left="3600" w:hanging="360"/>
      </w:pPr>
      <w:rPr>
        <w:rFonts w:hint="default" w:ascii="Courier New" w:hAnsi="Courier New" w:cs="Courier New"/>
      </w:rPr>
    </w:lvl>
    <w:lvl w:ilvl="5" w:tplc="04250005" w:tentative="1">
      <w:start w:val="1"/>
      <w:numFmt w:val="bullet"/>
      <w:lvlText w:val=""/>
      <w:lvlJc w:val="left"/>
      <w:pPr>
        <w:ind w:left="4320" w:hanging="360"/>
      </w:pPr>
      <w:rPr>
        <w:rFonts w:hint="default" w:ascii="Wingdings" w:hAnsi="Wingdings"/>
      </w:rPr>
    </w:lvl>
    <w:lvl w:ilvl="6" w:tplc="04250001" w:tentative="1">
      <w:start w:val="1"/>
      <w:numFmt w:val="bullet"/>
      <w:lvlText w:val=""/>
      <w:lvlJc w:val="left"/>
      <w:pPr>
        <w:ind w:left="5040" w:hanging="360"/>
      </w:pPr>
      <w:rPr>
        <w:rFonts w:hint="default" w:ascii="Symbol" w:hAnsi="Symbol"/>
      </w:rPr>
    </w:lvl>
    <w:lvl w:ilvl="7" w:tplc="04250003" w:tentative="1">
      <w:start w:val="1"/>
      <w:numFmt w:val="bullet"/>
      <w:lvlText w:val="o"/>
      <w:lvlJc w:val="left"/>
      <w:pPr>
        <w:ind w:left="5760" w:hanging="360"/>
      </w:pPr>
      <w:rPr>
        <w:rFonts w:hint="default" w:ascii="Courier New" w:hAnsi="Courier New" w:cs="Courier New"/>
      </w:rPr>
    </w:lvl>
    <w:lvl w:ilvl="8" w:tplc="04250005" w:tentative="1">
      <w:start w:val="1"/>
      <w:numFmt w:val="bullet"/>
      <w:lvlText w:val=""/>
      <w:lvlJc w:val="left"/>
      <w:pPr>
        <w:ind w:left="6480" w:hanging="360"/>
      </w:pPr>
      <w:rPr>
        <w:rFonts w:hint="default" w:ascii="Wingdings" w:hAnsi="Wingdings"/>
      </w:rPr>
    </w:lvl>
  </w:abstractNum>
  <w:abstractNum w:abstractNumId="5" w15:restartNumberingAfterBreak="0">
    <w:nsid w:val="49336321"/>
    <w:multiLevelType w:val="hybridMultilevel"/>
    <w:tmpl w:val="93B2BF18"/>
    <w:lvl w:ilvl="0" w:tplc="0278FDC2">
      <w:numFmt w:val="bullet"/>
      <w:lvlText w:val="-"/>
      <w:lvlJc w:val="left"/>
      <w:pPr>
        <w:ind w:left="1080" w:hanging="360"/>
      </w:pPr>
      <w:rPr>
        <w:rFonts w:hint="default" w:ascii="Proxima Nova Rg" w:hAnsi="Proxima Nova Rg" w:eastAsiaTheme="minorHAnsi" w:cstheme="minorBidi"/>
        <w:sz w:val="22"/>
      </w:rPr>
    </w:lvl>
    <w:lvl w:ilvl="1" w:tplc="04250003" w:tentative="1">
      <w:start w:val="1"/>
      <w:numFmt w:val="bullet"/>
      <w:lvlText w:val="o"/>
      <w:lvlJc w:val="left"/>
      <w:pPr>
        <w:ind w:left="1800" w:hanging="360"/>
      </w:pPr>
      <w:rPr>
        <w:rFonts w:hint="default" w:ascii="Courier New" w:hAnsi="Courier New" w:cs="Courier New"/>
      </w:rPr>
    </w:lvl>
    <w:lvl w:ilvl="2" w:tplc="04250005" w:tentative="1">
      <w:start w:val="1"/>
      <w:numFmt w:val="bullet"/>
      <w:lvlText w:val=""/>
      <w:lvlJc w:val="left"/>
      <w:pPr>
        <w:ind w:left="2520" w:hanging="360"/>
      </w:pPr>
      <w:rPr>
        <w:rFonts w:hint="default" w:ascii="Wingdings" w:hAnsi="Wingdings"/>
      </w:rPr>
    </w:lvl>
    <w:lvl w:ilvl="3" w:tplc="04250001" w:tentative="1">
      <w:start w:val="1"/>
      <w:numFmt w:val="bullet"/>
      <w:lvlText w:val=""/>
      <w:lvlJc w:val="left"/>
      <w:pPr>
        <w:ind w:left="3240" w:hanging="360"/>
      </w:pPr>
      <w:rPr>
        <w:rFonts w:hint="default" w:ascii="Symbol" w:hAnsi="Symbol"/>
      </w:rPr>
    </w:lvl>
    <w:lvl w:ilvl="4" w:tplc="04250003" w:tentative="1">
      <w:start w:val="1"/>
      <w:numFmt w:val="bullet"/>
      <w:lvlText w:val="o"/>
      <w:lvlJc w:val="left"/>
      <w:pPr>
        <w:ind w:left="3960" w:hanging="360"/>
      </w:pPr>
      <w:rPr>
        <w:rFonts w:hint="default" w:ascii="Courier New" w:hAnsi="Courier New" w:cs="Courier New"/>
      </w:rPr>
    </w:lvl>
    <w:lvl w:ilvl="5" w:tplc="04250005" w:tentative="1">
      <w:start w:val="1"/>
      <w:numFmt w:val="bullet"/>
      <w:lvlText w:val=""/>
      <w:lvlJc w:val="left"/>
      <w:pPr>
        <w:ind w:left="4680" w:hanging="360"/>
      </w:pPr>
      <w:rPr>
        <w:rFonts w:hint="default" w:ascii="Wingdings" w:hAnsi="Wingdings"/>
      </w:rPr>
    </w:lvl>
    <w:lvl w:ilvl="6" w:tplc="04250001" w:tentative="1">
      <w:start w:val="1"/>
      <w:numFmt w:val="bullet"/>
      <w:lvlText w:val=""/>
      <w:lvlJc w:val="left"/>
      <w:pPr>
        <w:ind w:left="5400" w:hanging="360"/>
      </w:pPr>
      <w:rPr>
        <w:rFonts w:hint="default" w:ascii="Symbol" w:hAnsi="Symbol"/>
      </w:rPr>
    </w:lvl>
    <w:lvl w:ilvl="7" w:tplc="04250003" w:tentative="1">
      <w:start w:val="1"/>
      <w:numFmt w:val="bullet"/>
      <w:lvlText w:val="o"/>
      <w:lvlJc w:val="left"/>
      <w:pPr>
        <w:ind w:left="6120" w:hanging="360"/>
      </w:pPr>
      <w:rPr>
        <w:rFonts w:hint="default" w:ascii="Courier New" w:hAnsi="Courier New" w:cs="Courier New"/>
      </w:rPr>
    </w:lvl>
    <w:lvl w:ilvl="8" w:tplc="04250005" w:tentative="1">
      <w:start w:val="1"/>
      <w:numFmt w:val="bullet"/>
      <w:lvlText w:val=""/>
      <w:lvlJc w:val="left"/>
      <w:pPr>
        <w:ind w:left="6840" w:hanging="360"/>
      </w:pPr>
      <w:rPr>
        <w:rFonts w:hint="default" w:ascii="Wingdings" w:hAnsi="Wingdings"/>
      </w:rPr>
    </w:lvl>
  </w:abstractNum>
  <w:abstractNum w:abstractNumId="6" w15:restartNumberingAfterBreak="0">
    <w:nsid w:val="4ABC491A"/>
    <w:multiLevelType w:val="hybridMultilevel"/>
    <w:tmpl w:val="57AA8616"/>
    <w:lvl w:ilvl="0" w:tplc="A232034C">
      <w:start w:val="1"/>
      <w:numFmt w:val="bullet"/>
      <w:lvlText w:val=""/>
      <w:lvlJc w:val="left"/>
      <w:pPr>
        <w:tabs>
          <w:tab w:val="num" w:pos="720"/>
        </w:tabs>
        <w:ind w:left="720" w:hanging="360"/>
      </w:pPr>
      <w:rPr>
        <w:rFonts w:hint="default" w:ascii="Wingdings" w:hAnsi="Wingdings"/>
      </w:rPr>
    </w:lvl>
    <w:lvl w:ilvl="1" w:tplc="E5EAC54A" w:tentative="1">
      <w:start w:val="1"/>
      <w:numFmt w:val="bullet"/>
      <w:lvlText w:val=""/>
      <w:lvlJc w:val="left"/>
      <w:pPr>
        <w:tabs>
          <w:tab w:val="num" w:pos="1440"/>
        </w:tabs>
        <w:ind w:left="1440" w:hanging="360"/>
      </w:pPr>
      <w:rPr>
        <w:rFonts w:hint="default" w:ascii="Wingdings" w:hAnsi="Wingdings"/>
      </w:rPr>
    </w:lvl>
    <w:lvl w:ilvl="2" w:tplc="4F060966" w:tentative="1">
      <w:start w:val="1"/>
      <w:numFmt w:val="bullet"/>
      <w:lvlText w:val=""/>
      <w:lvlJc w:val="left"/>
      <w:pPr>
        <w:tabs>
          <w:tab w:val="num" w:pos="2160"/>
        </w:tabs>
        <w:ind w:left="2160" w:hanging="360"/>
      </w:pPr>
      <w:rPr>
        <w:rFonts w:hint="default" w:ascii="Wingdings" w:hAnsi="Wingdings"/>
      </w:rPr>
    </w:lvl>
    <w:lvl w:ilvl="3" w:tplc="079C24F0" w:tentative="1">
      <w:start w:val="1"/>
      <w:numFmt w:val="bullet"/>
      <w:lvlText w:val=""/>
      <w:lvlJc w:val="left"/>
      <w:pPr>
        <w:tabs>
          <w:tab w:val="num" w:pos="2880"/>
        </w:tabs>
        <w:ind w:left="2880" w:hanging="360"/>
      </w:pPr>
      <w:rPr>
        <w:rFonts w:hint="default" w:ascii="Wingdings" w:hAnsi="Wingdings"/>
      </w:rPr>
    </w:lvl>
    <w:lvl w:ilvl="4" w:tplc="91B09B58" w:tentative="1">
      <w:start w:val="1"/>
      <w:numFmt w:val="bullet"/>
      <w:lvlText w:val=""/>
      <w:lvlJc w:val="left"/>
      <w:pPr>
        <w:tabs>
          <w:tab w:val="num" w:pos="3600"/>
        </w:tabs>
        <w:ind w:left="3600" w:hanging="360"/>
      </w:pPr>
      <w:rPr>
        <w:rFonts w:hint="default" w:ascii="Wingdings" w:hAnsi="Wingdings"/>
      </w:rPr>
    </w:lvl>
    <w:lvl w:ilvl="5" w:tplc="FAC4C6CE" w:tentative="1">
      <w:start w:val="1"/>
      <w:numFmt w:val="bullet"/>
      <w:lvlText w:val=""/>
      <w:lvlJc w:val="left"/>
      <w:pPr>
        <w:tabs>
          <w:tab w:val="num" w:pos="4320"/>
        </w:tabs>
        <w:ind w:left="4320" w:hanging="360"/>
      </w:pPr>
      <w:rPr>
        <w:rFonts w:hint="default" w:ascii="Wingdings" w:hAnsi="Wingdings"/>
      </w:rPr>
    </w:lvl>
    <w:lvl w:ilvl="6" w:tplc="581CAD60" w:tentative="1">
      <w:start w:val="1"/>
      <w:numFmt w:val="bullet"/>
      <w:lvlText w:val=""/>
      <w:lvlJc w:val="left"/>
      <w:pPr>
        <w:tabs>
          <w:tab w:val="num" w:pos="5040"/>
        </w:tabs>
        <w:ind w:left="5040" w:hanging="360"/>
      </w:pPr>
      <w:rPr>
        <w:rFonts w:hint="default" w:ascii="Wingdings" w:hAnsi="Wingdings"/>
      </w:rPr>
    </w:lvl>
    <w:lvl w:ilvl="7" w:tplc="C4A0D9A8" w:tentative="1">
      <w:start w:val="1"/>
      <w:numFmt w:val="bullet"/>
      <w:lvlText w:val=""/>
      <w:lvlJc w:val="left"/>
      <w:pPr>
        <w:tabs>
          <w:tab w:val="num" w:pos="5760"/>
        </w:tabs>
        <w:ind w:left="5760" w:hanging="360"/>
      </w:pPr>
      <w:rPr>
        <w:rFonts w:hint="default" w:ascii="Wingdings" w:hAnsi="Wingdings"/>
      </w:rPr>
    </w:lvl>
    <w:lvl w:ilvl="8" w:tplc="A4D04A9E" w:tentative="1">
      <w:start w:val="1"/>
      <w:numFmt w:val="bullet"/>
      <w:lvlText w:val=""/>
      <w:lvlJc w:val="left"/>
      <w:pPr>
        <w:tabs>
          <w:tab w:val="num" w:pos="6480"/>
        </w:tabs>
        <w:ind w:left="6480" w:hanging="360"/>
      </w:pPr>
      <w:rPr>
        <w:rFonts w:hint="default" w:ascii="Wingdings" w:hAnsi="Wingdings"/>
      </w:rPr>
    </w:lvl>
  </w:abstractNum>
  <w:abstractNum w:abstractNumId="7" w15:restartNumberingAfterBreak="0">
    <w:nsid w:val="4FDD0925"/>
    <w:multiLevelType w:val="hybridMultilevel"/>
    <w:tmpl w:val="263064C4"/>
    <w:lvl w:ilvl="0" w:tplc="04090001">
      <w:start w:val="1"/>
      <w:numFmt w:val="bullet"/>
      <w:lvlText w:val=""/>
      <w:lvlJc w:val="left"/>
      <w:pPr>
        <w:ind w:left="1440" w:hanging="360"/>
      </w:pPr>
      <w:rPr>
        <w:rFonts w:hint="default" w:ascii="Symbol" w:hAnsi="Symbol"/>
      </w:rPr>
    </w:lvl>
    <w:lvl w:ilvl="1" w:tplc="04250003" w:tentative="1">
      <w:start w:val="1"/>
      <w:numFmt w:val="bullet"/>
      <w:lvlText w:val="o"/>
      <w:lvlJc w:val="left"/>
      <w:pPr>
        <w:ind w:left="2160" w:hanging="360"/>
      </w:pPr>
      <w:rPr>
        <w:rFonts w:hint="default" w:ascii="Courier New" w:hAnsi="Courier New" w:cs="Courier New"/>
      </w:rPr>
    </w:lvl>
    <w:lvl w:ilvl="2" w:tplc="04250005" w:tentative="1">
      <w:start w:val="1"/>
      <w:numFmt w:val="bullet"/>
      <w:lvlText w:val=""/>
      <w:lvlJc w:val="left"/>
      <w:pPr>
        <w:ind w:left="2880" w:hanging="360"/>
      </w:pPr>
      <w:rPr>
        <w:rFonts w:hint="default" w:ascii="Wingdings" w:hAnsi="Wingdings"/>
      </w:rPr>
    </w:lvl>
    <w:lvl w:ilvl="3" w:tplc="04250001" w:tentative="1">
      <w:start w:val="1"/>
      <w:numFmt w:val="bullet"/>
      <w:lvlText w:val=""/>
      <w:lvlJc w:val="left"/>
      <w:pPr>
        <w:ind w:left="3600" w:hanging="360"/>
      </w:pPr>
      <w:rPr>
        <w:rFonts w:hint="default" w:ascii="Symbol" w:hAnsi="Symbol"/>
      </w:rPr>
    </w:lvl>
    <w:lvl w:ilvl="4" w:tplc="04250003" w:tentative="1">
      <w:start w:val="1"/>
      <w:numFmt w:val="bullet"/>
      <w:lvlText w:val="o"/>
      <w:lvlJc w:val="left"/>
      <w:pPr>
        <w:ind w:left="4320" w:hanging="360"/>
      </w:pPr>
      <w:rPr>
        <w:rFonts w:hint="default" w:ascii="Courier New" w:hAnsi="Courier New" w:cs="Courier New"/>
      </w:rPr>
    </w:lvl>
    <w:lvl w:ilvl="5" w:tplc="04250005" w:tentative="1">
      <w:start w:val="1"/>
      <w:numFmt w:val="bullet"/>
      <w:lvlText w:val=""/>
      <w:lvlJc w:val="left"/>
      <w:pPr>
        <w:ind w:left="5040" w:hanging="360"/>
      </w:pPr>
      <w:rPr>
        <w:rFonts w:hint="default" w:ascii="Wingdings" w:hAnsi="Wingdings"/>
      </w:rPr>
    </w:lvl>
    <w:lvl w:ilvl="6" w:tplc="04250001" w:tentative="1">
      <w:start w:val="1"/>
      <w:numFmt w:val="bullet"/>
      <w:lvlText w:val=""/>
      <w:lvlJc w:val="left"/>
      <w:pPr>
        <w:ind w:left="5760" w:hanging="360"/>
      </w:pPr>
      <w:rPr>
        <w:rFonts w:hint="default" w:ascii="Symbol" w:hAnsi="Symbol"/>
      </w:rPr>
    </w:lvl>
    <w:lvl w:ilvl="7" w:tplc="04250003" w:tentative="1">
      <w:start w:val="1"/>
      <w:numFmt w:val="bullet"/>
      <w:lvlText w:val="o"/>
      <w:lvlJc w:val="left"/>
      <w:pPr>
        <w:ind w:left="6480" w:hanging="360"/>
      </w:pPr>
      <w:rPr>
        <w:rFonts w:hint="default" w:ascii="Courier New" w:hAnsi="Courier New" w:cs="Courier New"/>
      </w:rPr>
    </w:lvl>
    <w:lvl w:ilvl="8" w:tplc="04250005" w:tentative="1">
      <w:start w:val="1"/>
      <w:numFmt w:val="bullet"/>
      <w:lvlText w:val=""/>
      <w:lvlJc w:val="left"/>
      <w:pPr>
        <w:ind w:left="7200" w:hanging="360"/>
      </w:pPr>
      <w:rPr>
        <w:rFonts w:hint="default" w:ascii="Wingdings" w:hAnsi="Wingdings"/>
      </w:rPr>
    </w:lvl>
  </w:abstractNum>
  <w:num w:numId="1" w16cid:durableId="284578322">
    <w:abstractNumId w:val="1"/>
  </w:num>
  <w:num w:numId="2" w16cid:durableId="1654024063">
    <w:abstractNumId w:val="7"/>
  </w:num>
  <w:num w:numId="3" w16cid:durableId="1821457541">
    <w:abstractNumId w:val="5"/>
  </w:num>
  <w:num w:numId="4" w16cid:durableId="9138873">
    <w:abstractNumId w:val="4"/>
  </w:num>
  <w:num w:numId="5" w16cid:durableId="43874395">
    <w:abstractNumId w:val="0"/>
  </w:num>
  <w:num w:numId="6" w16cid:durableId="1807891114">
    <w:abstractNumId w:val="1"/>
  </w:num>
  <w:num w:numId="7" w16cid:durableId="1512144164">
    <w:abstractNumId w:val="1"/>
  </w:num>
  <w:num w:numId="8" w16cid:durableId="2104376824">
    <w:abstractNumId w:val="1"/>
  </w:num>
  <w:num w:numId="9" w16cid:durableId="233665826">
    <w:abstractNumId w:val="3"/>
  </w:num>
  <w:num w:numId="10" w16cid:durableId="76367876">
    <w:abstractNumId w:val="6"/>
  </w:num>
  <w:num w:numId="11" w16cid:durableId="1545560266">
    <w:abstractNumId w:val="1"/>
  </w:num>
  <w:num w:numId="12" w16cid:durableId="234172345">
    <w:abstractNumId w:val="1"/>
    <w:lvlOverride w:ilvl="0">
      <w:startOverride w:val="8"/>
    </w:lvlOverride>
    <w:lvlOverride w:ilvl="1">
      <w:startOverride w:val="1"/>
    </w:lvlOverride>
  </w:num>
  <w:num w:numId="13" w16cid:durableId="464782244">
    <w:abstractNumId w:val="2"/>
  </w:num>
  <w:num w:numId="14" w16cid:durableId="1826361394">
    <w:abstractNumId w:val="1"/>
  </w:num>
  <w:num w:numId="15" w16cid:durableId="1973824440">
    <w:abstractNumId w:val="1"/>
  </w:num>
  <w:num w:numId="16" w16cid:durableId="1434472634">
    <w:abstractNumId w:val="1"/>
  </w:num>
  <w:num w:numId="17" w16cid:durableId="395711936">
    <w:abstractNumId w:val="1"/>
  </w:num>
  <w:num w:numId="18" w16cid:durableId="1669792909">
    <w:abstractNumId w:val="1"/>
  </w:num>
  <w:num w:numId="19" w16cid:durableId="553659177">
    <w:abstractNumId w:val="1"/>
  </w:num>
  <w:num w:numId="20" w16cid:durableId="1975405101">
    <w:abstractNumId w:val="1"/>
  </w:num>
  <w:num w:numId="21" w16cid:durableId="428552039">
    <w:abstractNumId w:val="1"/>
  </w:num>
  <w:num w:numId="22" w16cid:durableId="1332372449">
    <w:abstractNumId w:val="1"/>
  </w:num>
  <w:num w:numId="23" w16cid:durableId="480660534">
    <w:abstractNumId w:val="1"/>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FEF"/>
    <w:rsid w:val="0018491F"/>
    <w:rsid w:val="001B62CA"/>
    <w:rsid w:val="001D22F2"/>
    <w:rsid w:val="00243DF0"/>
    <w:rsid w:val="003C2ABE"/>
    <w:rsid w:val="00495D06"/>
    <w:rsid w:val="004F7246"/>
    <w:rsid w:val="004F759C"/>
    <w:rsid w:val="005370D8"/>
    <w:rsid w:val="005D1397"/>
    <w:rsid w:val="005D7601"/>
    <w:rsid w:val="005E3D6A"/>
    <w:rsid w:val="006C2B3B"/>
    <w:rsid w:val="0070256D"/>
    <w:rsid w:val="007D580E"/>
    <w:rsid w:val="00893375"/>
    <w:rsid w:val="00A85B8A"/>
    <w:rsid w:val="00AB5B47"/>
    <w:rsid w:val="00AC383A"/>
    <w:rsid w:val="00B33906"/>
    <w:rsid w:val="00B46867"/>
    <w:rsid w:val="00C11480"/>
    <w:rsid w:val="00C7548B"/>
    <w:rsid w:val="00D84FEF"/>
    <w:rsid w:val="00D94FFB"/>
    <w:rsid w:val="00E032A6"/>
    <w:rsid w:val="00F02520"/>
    <w:rsid w:val="00F52036"/>
    <w:rsid w:val="00FD0814"/>
    <w:rsid w:val="01BA0E64"/>
    <w:rsid w:val="0229042B"/>
    <w:rsid w:val="0456015C"/>
    <w:rsid w:val="06217D92"/>
    <w:rsid w:val="06FBDC0F"/>
    <w:rsid w:val="088B644E"/>
    <w:rsid w:val="093F45BC"/>
    <w:rsid w:val="09FEEECC"/>
    <w:rsid w:val="0D01D884"/>
    <w:rsid w:val="0F2052C5"/>
    <w:rsid w:val="1000E875"/>
    <w:rsid w:val="101BAD4E"/>
    <w:rsid w:val="117C24DB"/>
    <w:rsid w:val="11865DAA"/>
    <w:rsid w:val="1226DF5B"/>
    <w:rsid w:val="12D5800C"/>
    <w:rsid w:val="16259E09"/>
    <w:rsid w:val="16DA6A08"/>
    <w:rsid w:val="17010E05"/>
    <w:rsid w:val="190DA490"/>
    <w:rsid w:val="1B9CBFE4"/>
    <w:rsid w:val="1E6593DE"/>
    <w:rsid w:val="1E9F1323"/>
    <w:rsid w:val="1F0BD47C"/>
    <w:rsid w:val="1F26FCAB"/>
    <w:rsid w:val="215C523E"/>
    <w:rsid w:val="2186F545"/>
    <w:rsid w:val="21E64E5E"/>
    <w:rsid w:val="21E95382"/>
    <w:rsid w:val="2218DD8C"/>
    <w:rsid w:val="2254C2B3"/>
    <w:rsid w:val="257AC7AC"/>
    <w:rsid w:val="2675165E"/>
    <w:rsid w:val="2680A26D"/>
    <w:rsid w:val="275D6764"/>
    <w:rsid w:val="2785B1DD"/>
    <w:rsid w:val="2890A4F4"/>
    <w:rsid w:val="28BC3C61"/>
    <w:rsid w:val="29329B95"/>
    <w:rsid w:val="2939D768"/>
    <w:rsid w:val="293DB021"/>
    <w:rsid w:val="2ECEC5AF"/>
    <w:rsid w:val="2FF0F06A"/>
    <w:rsid w:val="317A3A99"/>
    <w:rsid w:val="32CC7955"/>
    <w:rsid w:val="3358C6CB"/>
    <w:rsid w:val="35952B7C"/>
    <w:rsid w:val="37EEEC9D"/>
    <w:rsid w:val="3894FD57"/>
    <w:rsid w:val="391AEBD7"/>
    <w:rsid w:val="3A4D2D67"/>
    <w:rsid w:val="3AC85AEA"/>
    <w:rsid w:val="3B9F8983"/>
    <w:rsid w:val="3BCA058B"/>
    <w:rsid w:val="3D34F687"/>
    <w:rsid w:val="3F63D062"/>
    <w:rsid w:val="425BBD7F"/>
    <w:rsid w:val="43D3D621"/>
    <w:rsid w:val="446C377E"/>
    <w:rsid w:val="46067BE2"/>
    <w:rsid w:val="460A1752"/>
    <w:rsid w:val="4641588D"/>
    <w:rsid w:val="495E430F"/>
    <w:rsid w:val="49B02136"/>
    <w:rsid w:val="4A02E40D"/>
    <w:rsid w:val="4D6D0465"/>
    <w:rsid w:val="4E5C2A1C"/>
    <w:rsid w:val="51B88D6A"/>
    <w:rsid w:val="52D2D867"/>
    <w:rsid w:val="5606253E"/>
    <w:rsid w:val="5634D25D"/>
    <w:rsid w:val="57D0CC03"/>
    <w:rsid w:val="58691BFA"/>
    <w:rsid w:val="58731139"/>
    <w:rsid w:val="58DAA7C2"/>
    <w:rsid w:val="5946EC1D"/>
    <w:rsid w:val="59982503"/>
    <w:rsid w:val="5D78AEFA"/>
    <w:rsid w:val="5F7C64F4"/>
    <w:rsid w:val="5FC4F3B9"/>
    <w:rsid w:val="614A9758"/>
    <w:rsid w:val="61974179"/>
    <w:rsid w:val="624DBCD0"/>
    <w:rsid w:val="62B4926C"/>
    <w:rsid w:val="639A4060"/>
    <w:rsid w:val="63F164E8"/>
    <w:rsid w:val="659B0B2D"/>
    <w:rsid w:val="678F8F3C"/>
    <w:rsid w:val="698E0194"/>
    <w:rsid w:val="6A9BF7EC"/>
    <w:rsid w:val="6FD882B4"/>
    <w:rsid w:val="70F6DF63"/>
    <w:rsid w:val="76E1DBE9"/>
    <w:rsid w:val="76F6485C"/>
    <w:rsid w:val="77147A1E"/>
    <w:rsid w:val="78D908C3"/>
    <w:rsid w:val="7978CA61"/>
    <w:rsid w:val="79F49363"/>
    <w:rsid w:val="7B827883"/>
    <w:rsid w:val="7BE0EF5B"/>
    <w:rsid w:val="7C3D29EA"/>
    <w:rsid w:val="7D015A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57CF2"/>
  <w15:chartTrackingRefBased/>
  <w15:docId w15:val="{29167E52-A871-44E5-B84F-F4A48483F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t-E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84FEF"/>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4FEF"/>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84F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84F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4F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4F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4F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4F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4FEF"/>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84FEF"/>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D84FEF"/>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D84FEF"/>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D84FEF"/>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D84FEF"/>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D84FEF"/>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D84FEF"/>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D84FEF"/>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D84FEF"/>
    <w:rPr>
      <w:rFonts w:eastAsiaTheme="majorEastAsia" w:cstheme="majorBidi"/>
      <w:color w:val="272727" w:themeColor="text1" w:themeTint="D8"/>
    </w:rPr>
  </w:style>
  <w:style w:type="paragraph" w:styleId="Title">
    <w:name w:val="Title"/>
    <w:basedOn w:val="Normal"/>
    <w:next w:val="Normal"/>
    <w:link w:val="TitleChar"/>
    <w:uiPriority w:val="10"/>
    <w:qFormat/>
    <w:rsid w:val="00D84FEF"/>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84FEF"/>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84FEF"/>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84F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4FEF"/>
    <w:pPr>
      <w:spacing w:before="160"/>
      <w:jc w:val="center"/>
    </w:pPr>
    <w:rPr>
      <w:i/>
      <w:iCs/>
      <w:color w:val="404040" w:themeColor="text1" w:themeTint="BF"/>
    </w:rPr>
  </w:style>
  <w:style w:type="character" w:styleId="QuoteChar" w:customStyle="1">
    <w:name w:val="Quote Char"/>
    <w:basedOn w:val="DefaultParagraphFont"/>
    <w:link w:val="Quote"/>
    <w:uiPriority w:val="29"/>
    <w:rsid w:val="00D84FEF"/>
    <w:rPr>
      <w:i/>
      <w:iCs/>
      <w:color w:val="404040" w:themeColor="text1" w:themeTint="BF"/>
    </w:rPr>
  </w:style>
  <w:style w:type="paragraph" w:styleId="ListParagraph">
    <w:name w:val="List Paragraph"/>
    <w:basedOn w:val="Normal"/>
    <w:link w:val="ListParagraphChar"/>
    <w:uiPriority w:val="34"/>
    <w:qFormat/>
    <w:rsid w:val="00D84FEF"/>
    <w:pPr>
      <w:ind w:left="720"/>
      <w:contextualSpacing/>
    </w:pPr>
  </w:style>
  <w:style w:type="character" w:styleId="IntenseEmphasis">
    <w:name w:val="Intense Emphasis"/>
    <w:basedOn w:val="DefaultParagraphFont"/>
    <w:uiPriority w:val="21"/>
    <w:qFormat/>
    <w:rsid w:val="00D84FEF"/>
    <w:rPr>
      <w:i/>
      <w:iCs/>
      <w:color w:val="0F4761" w:themeColor="accent1" w:themeShade="BF"/>
    </w:rPr>
  </w:style>
  <w:style w:type="paragraph" w:styleId="IntenseQuote">
    <w:name w:val="Intense Quote"/>
    <w:basedOn w:val="Normal"/>
    <w:next w:val="Normal"/>
    <w:link w:val="IntenseQuoteChar"/>
    <w:uiPriority w:val="30"/>
    <w:qFormat/>
    <w:rsid w:val="00D84FEF"/>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84FEF"/>
    <w:rPr>
      <w:i/>
      <w:iCs/>
      <w:color w:val="0F4761" w:themeColor="accent1" w:themeShade="BF"/>
    </w:rPr>
  </w:style>
  <w:style w:type="character" w:styleId="IntenseReference">
    <w:name w:val="Intense Reference"/>
    <w:basedOn w:val="DefaultParagraphFont"/>
    <w:uiPriority w:val="32"/>
    <w:qFormat/>
    <w:rsid w:val="00D84FEF"/>
    <w:rPr>
      <w:b/>
      <w:bCs/>
      <w:smallCaps/>
      <w:color w:val="0F4761" w:themeColor="accent1" w:themeShade="BF"/>
      <w:spacing w:val="5"/>
    </w:rPr>
  </w:style>
  <w:style w:type="paragraph" w:styleId="LeadInText" w:customStyle="1">
    <w:name w:val="Lead In Text"/>
    <w:basedOn w:val="Normal"/>
    <w:link w:val="LeadInTextChar"/>
    <w:qFormat/>
    <w:rsid w:val="00D84FEF"/>
    <w:pPr>
      <w:spacing w:after="240" w:line="264" w:lineRule="auto"/>
    </w:pPr>
    <w:rPr>
      <w:rFonts w:ascii="Calibri Light" w:hAnsi="Calibri Light" w:eastAsiaTheme="minorEastAsia"/>
      <w:color w:val="666666" w:themeColor="text1" w:themeTint="99"/>
      <w:kern w:val="0"/>
      <w:sz w:val="24"/>
      <w:szCs w:val="24"/>
      <w:lang w:val="en-GB"/>
      <w14:ligatures w14:val="none"/>
    </w:rPr>
  </w:style>
  <w:style w:type="character" w:styleId="LeadInTextChar" w:customStyle="1">
    <w:name w:val="Lead In Text Char"/>
    <w:basedOn w:val="DefaultParagraphFont"/>
    <w:link w:val="LeadInText"/>
    <w:rsid w:val="00D84FEF"/>
    <w:rPr>
      <w:rFonts w:ascii="Calibri Light" w:hAnsi="Calibri Light" w:eastAsiaTheme="minorEastAsia"/>
      <w:color w:val="666666" w:themeColor="text1" w:themeTint="99"/>
      <w:kern w:val="0"/>
      <w:sz w:val="24"/>
      <w:szCs w:val="24"/>
      <w:lang w:val="en-GB"/>
      <w14:ligatures w14:val="none"/>
    </w:rPr>
  </w:style>
  <w:style w:type="paragraph" w:styleId="Style1" w:customStyle="1">
    <w:name w:val="Style1"/>
    <w:basedOn w:val="ListParagraph"/>
    <w:link w:val="Style1Char"/>
    <w:qFormat/>
    <w:rsid w:val="00D84FEF"/>
    <w:pPr>
      <w:numPr>
        <w:numId w:val="1"/>
      </w:numPr>
    </w:pPr>
    <w:rPr>
      <w:rFonts w:ascii="Proxima Nova Th" w:hAnsi="Proxima Nova Th"/>
      <w:color w:val="E4067E"/>
      <w:sz w:val="44"/>
      <w:szCs w:val="44"/>
    </w:rPr>
  </w:style>
  <w:style w:type="character" w:styleId="ListParagraphChar" w:customStyle="1">
    <w:name w:val="List Paragraph Char"/>
    <w:basedOn w:val="DefaultParagraphFont"/>
    <w:link w:val="ListParagraph"/>
    <w:uiPriority w:val="34"/>
    <w:rsid w:val="00D84FEF"/>
  </w:style>
  <w:style w:type="character" w:styleId="Style1Char" w:customStyle="1">
    <w:name w:val="Style1 Char"/>
    <w:basedOn w:val="ListParagraphChar"/>
    <w:link w:val="Style1"/>
    <w:rsid w:val="00D84FEF"/>
    <w:rPr>
      <w:rFonts w:ascii="Proxima Nova Th" w:hAnsi="Proxima Nova Th"/>
      <w:color w:val="E4067E"/>
      <w:sz w:val="44"/>
      <w:szCs w:val="44"/>
    </w:rPr>
  </w:style>
  <w:style w:type="character" w:styleId="Hyperlink">
    <w:name w:val="Hyperlink"/>
    <w:basedOn w:val="DefaultParagraphFont"/>
    <w:uiPriority w:val="99"/>
    <w:unhideWhenUsed/>
    <w:rsid w:val="00D84FEF"/>
    <w:rPr>
      <w:color w:val="467886" w:themeColor="hyperlink"/>
      <w:u w:val="single"/>
    </w:rPr>
  </w:style>
  <w:style w:type="character" w:styleId="UnresolvedMention">
    <w:name w:val="Unresolved Mention"/>
    <w:basedOn w:val="DefaultParagraphFont"/>
    <w:uiPriority w:val="99"/>
    <w:semiHidden/>
    <w:unhideWhenUsed/>
    <w:rsid w:val="00D84FEF"/>
    <w:rPr>
      <w:color w:val="605E5C"/>
      <w:shd w:val="clear" w:color="auto" w:fill="E1DFDD"/>
    </w:rPr>
  </w:style>
  <w:style w:type="paragraph" w:styleId="Style3" w:customStyle="1">
    <w:name w:val="Style3"/>
    <w:basedOn w:val="Style1"/>
    <w:next w:val="Heading2"/>
    <w:link w:val="Style3Char"/>
    <w:qFormat/>
    <w:rsid w:val="00D84FEF"/>
    <w:pPr>
      <w:numPr>
        <w:numId w:val="0"/>
      </w:numPr>
      <w:ind w:left="1080" w:hanging="720"/>
    </w:pPr>
    <w:rPr>
      <w:sz w:val="36"/>
    </w:rPr>
  </w:style>
  <w:style w:type="character" w:styleId="Style3Char" w:customStyle="1">
    <w:name w:val="Style3 Char"/>
    <w:basedOn w:val="Style1Char"/>
    <w:link w:val="Style3"/>
    <w:rsid w:val="00D84FEF"/>
    <w:rPr>
      <w:rFonts w:ascii="Proxima Nova Th" w:hAnsi="Proxima Nova Th"/>
      <w:color w:val="E4067E"/>
      <w:sz w:val="36"/>
      <w:szCs w:val="44"/>
    </w:rPr>
  </w:style>
  <w:style w:type="paragraph" w:styleId="Header">
    <w:name w:val="header"/>
    <w:basedOn w:val="Normal"/>
    <w:link w:val="HeaderChar"/>
    <w:uiPriority w:val="99"/>
    <w:unhideWhenUsed/>
    <w:rsid w:val="00C7548B"/>
    <w:pPr>
      <w:tabs>
        <w:tab w:val="center" w:pos="4513"/>
        <w:tab w:val="right" w:pos="9026"/>
      </w:tabs>
      <w:spacing w:after="0" w:line="240" w:lineRule="auto"/>
    </w:pPr>
    <w:rPr>
      <w:rFonts w:ascii="Calibri Light" w:hAnsi="Calibri Light" w:eastAsiaTheme="minorEastAsia"/>
      <w:color w:val="000000" w:themeColor="text1"/>
      <w:kern w:val="0"/>
      <w:sz w:val="20"/>
      <w:lang w:val="en-GB"/>
      <w14:ligatures w14:val="none"/>
    </w:rPr>
  </w:style>
  <w:style w:type="character" w:styleId="HeaderChar" w:customStyle="1">
    <w:name w:val="Header Char"/>
    <w:basedOn w:val="DefaultParagraphFont"/>
    <w:link w:val="Header"/>
    <w:uiPriority w:val="99"/>
    <w:rsid w:val="00C7548B"/>
    <w:rPr>
      <w:rFonts w:ascii="Calibri Light" w:hAnsi="Calibri Light" w:eastAsiaTheme="minorEastAsia"/>
      <w:color w:val="000000" w:themeColor="text1"/>
      <w:kern w:val="0"/>
      <w:sz w:val="20"/>
      <w:lang w:val="en-GB"/>
      <w14:ligatures w14:val="none"/>
    </w:rPr>
  </w:style>
  <w:style w:type="paragraph" w:styleId="Footer">
    <w:name w:val="footer"/>
    <w:basedOn w:val="Normal"/>
    <w:link w:val="FooterChar"/>
    <w:uiPriority w:val="99"/>
    <w:unhideWhenUsed/>
    <w:rsid w:val="00C7548B"/>
    <w:pPr>
      <w:tabs>
        <w:tab w:val="center" w:pos="4513"/>
        <w:tab w:val="right" w:pos="9026"/>
      </w:tabs>
      <w:spacing w:after="0" w:line="240" w:lineRule="auto"/>
    </w:pPr>
    <w:rPr>
      <w:rFonts w:ascii="Calibri Light" w:hAnsi="Calibri Light" w:eastAsiaTheme="minorEastAsia"/>
      <w:color w:val="000000" w:themeColor="text1"/>
      <w:kern w:val="0"/>
      <w:sz w:val="20"/>
      <w:lang w:val="en-GB"/>
      <w14:ligatures w14:val="none"/>
    </w:rPr>
  </w:style>
  <w:style w:type="character" w:styleId="FooterChar" w:customStyle="1">
    <w:name w:val="Footer Char"/>
    <w:basedOn w:val="DefaultParagraphFont"/>
    <w:link w:val="Footer"/>
    <w:uiPriority w:val="99"/>
    <w:rsid w:val="00C7548B"/>
    <w:rPr>
      <w:rFonts w:ascii="Calibri Light" w:hAnsi="Calibri Light" w:eastAsiaTheme="minorEastAsia"/>
      <w:color w:val="000000" w:themeColor="text1"/>
      <w:kern w:val="0"/>
      <w:sz w:val="20"/>
      <w:lang w:val="en-GB"/>
      <w14:ligatures w14:val="none"/>
    </w:rPr>
  </w:style>
  <w:style w:type="character" w:styleId="FollowedHyperlink">
    <w:name w:val="FollowedHyperlink"/>
    <w:basedOn w:val="DefaultParagraphFont"/>
    <w:uiPriority w:val="99"/>
    <w:semiHidden/>
    <w:unhideWhenUsed/>
    <w:rsid w:val="00495D06"/>
    <w:rPr>
      <w:color w:val="96607D" w:themeColor="followedHyperlink"/>
      <w:u w:val="single"/>
    </w:rPr>
  </w:style>
  <w:style w:type="paragraph" w:styleId="Revision">
    <w:name w:val="Revision"/>
    <w:hidden/>
    <w:uiPriority w:val="99"/>
    <w:semiHidden/>
    <w:rsid w:val="00243DF0"/>
    <w:pPr>
      <w:spacing w:after="0" w:line="240" w:lineRule="auto"/>
    </w:pPr>
  </w:style>
  <w:style w:type="paragraph" w:styleId="TOCHeading">
    <w:name w:val="TOC Heading"/>
    <w:basedOn w:val="Heading1"/>
    <w:next w:val="Normal"/>
    <w:uiPriority w:val="39"/>
    <w:unhideWhenUsed/>
    <w:qFormat/>
    <w:rsid w:val="00243DF0"/>
    <w:pPr>
      <w:spacing w:before="240" w:after="0"/>
      <w:outlineLvl w:val="9"/>
    </w:pPr>
    <w:rPr>
      <w:kern w:val="0"/>
      <w:sz w:val="32"/>
      <w:szCs w:val="32"/>
      <w:lang w:val="en-US"/>
      <w14:ligatures w14:val="none"/>
    </w:rPr>
  </w:style>
  <w:style w:type="paragraph" w:styleId="Style2" w:customStyle="1">
    <w:name w:val="Style2"/>
    <w:basedOn w:val="Style1"/>
    <w:next w:val="Heading1"/>
    <w:link w:val="Style2Char"/>
    <w:qFormat/>
    <w:rsid w:val="00243DF0"/>
  </w:style>
  <w:style w:type="character" w:styleId="Style2Char" w:customStyle="1">
    <w:name w:val="Style2 Char"/>
    <w:basedOn w:val="Style1Char"/>
    <w:link w:val="Style2"/>
    <w:rsid w:val="00243DF0"/>
    <w:rPr>
      <w:rFonts w:ascii="Proxima Nova Th" w:hAnsi="Proxima Nova Th"/>
      <w:color w:val="E4067E"/>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681359">
      <w:bodyDiv w:val="1"/>
      <w:marLeft w:val="0"/>
      <w:marRight w:val="0"/>
      <w:marTop w:val="0"/>
      <w:marBottom w:val="0"/>
      <w:divBdr>
        <w:top w:val="none" w:sz="0" w:space="0" w:color="auto"/>
        <w:left w:val="none" w:sz="0" w:space="0" w:color="auto"/>
        <w:bottom w:val="none" w:sz="0" w:space="0" w:color="auto"/>
        <w:right w:val="none" w:sz="0" w:space="0" w:color="auto"/>
      </w:divBdr>
    </w:div>
    <w:div w:id="500973368">
      <w:bodyDiv w:val="1"/>
      <w:marLeft w:val="0"/>
      <w:marRight w:val="0"/>
      <w:marTop w:val="0"/>
      <w:marBottom w:val="0"/>
      <w:divBdr>
        <w:top w:val="none" w:sz="0" w:space="0" w:color="auto"/>
        <w:left w:val="none" w:sz="0" w:space="0" w:color="auto"/>
        <w:bottom w:val="none" w:sz="0" w:space="0" w:color="auto"/>
        <w:right w:val="none" w:sz="0" w:space="0" w:color="auto"/>
      </w:divBdr>
      <w:divsChild>
        <w:div w:id="1728871475">
          <w:marLeft w:val="446"/>
          <w:marRight w:val="0"/>
          <w:marTop w:val="200"/>
          <w:marBottom w:val="0"/>
          <w:divBdr>
            <w:top w:val="none" w:sz="0" w:space="0" w:color="auto"/>
            <w:left w:val="none" w:sz="0" w:space="0" w:color="auto"/>
            <w:bottom w:val="none" w:sz="0" w:space="0" w:color="auto"/>
            <w:right w:val="none" w:sz="0" w:space="0" w:color="auto"/>
          </w:divBdr>
        </w:div>
        <w:div w:id="1035155487">
          <w:marLeft w:val="446"/>
          <w:marRight w:val="0"/>
          <w:marTop w:val="200"/>
          <w:marBottom w:val="0"/>
          <w:divBdr>
            <w:top w:val="none" w:sz="0" w:space="0" w:color="auto"/>
            <w:left w:val="none" w:sz="0" w:space="0" w:color="auto"/>
            <w:bottom w:val="none" w:sz="0" w:space="0" w:color="auto"/>
            <w:right w:val="none" w:sz="0" w:space="0" w:color="auto"/>
          </w:divBdr>
        </w:div>
      </w:divsChild>
    </w:div>
    <w:div w:id="574052387">
      <w:bodyDiv w:val="1"/>
      <w:marLeft w:val="0"/>
      <w:marRight w:val="0"/>
      <w:marTop w:val="0"/>
      <w:marBottom w:val="0"/>
      <w:divBdr>
        <w:top w:val="none" w:sz="0" w:space="0" w:color="auto"/>
        <w:left w:val="none" w:sz="0" w:space="0" w:color="auto"/>
        <w:bottom w:val="none" w:sz="0" w:space="0" w:color="auto"/>
        <w:right w:val="none" w:sz="0" w:space="0" w:color="auto"/>
      </w:divBdr>
    </w:div>
    <w:div w:id="614555509">
      <w:bodyDiv w:val="1"/>
      <w:marLeft w:val="0"/>
      <w:marRight w:val="0"/>
      <w:marTop w:val="0"/>
      <w:marBottom w:val="0"/>
      <w:divBdr>
        <w:top w:val="none" w:sz="0" w:space="0" w:color="auto"/>
        <w:left w:val="none" w:sz="0" w:space="0" w:color="auto"/>
        <w:bottom w:val="none" w:sz="0" w:space="0" w:color="auto"/>
        <w:right w:val="none" w:sz="0" w:space="0" w:color="auto"/>
      </w:divBdr>
    </w:div>
    <w:div w:id="825320780">
      <w:bodyDiv w:val="1"/>
      <w:marLeft w:val="0"/>
      <w:marRight w:val="0"/>
      <w:marTop w:val="0"/>
      <w:marBottom w:val="0"/>
      <w:divBdr>
        <w:top w:val="none" w:sz="0" w:space="0" w:color="auto"/>
        <w:left w:val="none" w:sz="0" w:space="0" w:color="auto"/>
        <w:bottom w:val="none" w:sz="0" w:space="0" w:color="auto"/>
        <w:right w:val="none" w:sz="0" w:space="0" w:color="auto"/>
      </w:divBdr>
      <w:divsChild>
        <w:div w:id="1960987631">
          <w:marLeft w:val="0"/>
          <w:marRight w:val="0"/>
          <w:marTop w:val="0"/>
          <w:marBottom w:val="0"/>
          <w:divBdr>
            <w:top w:val="none" w:sz="0" w:space="0" w:color="auto"/>
            <w:left w:val="none" w:sz="0" w:space="0" w:color="auto"/>
            <w:bottom w:val="none" w:sz="0" w:space="0" w:color="auto"/>
            <w:right w:val="none" w:sz="0" w:space="0" w:color="auto"/>
          </w:divBdr>
        </w:div>
      </w:divsChild>
    </w:div>
    <w:div w:id="858471411">
      <w:bodyDiv w:val="1"/>
      <w:marLeft w:val="0"/>
      <w:marRight w:val="0"/>
      <w:marTop w:val="0"/>
      <w:marBottom w:val="0"/>
      <w:divBdr>
        <w:top w:val="none" w:sz="0" w:space="0" w:color="auto"/>
        <w:left w:val="none" w:sz="0" w:space="0" w:color="auto"/>
        <w:bottom w:val="none" w:sz="0" w:space="0" w:color="auto"/>
        <w:right w:val="none" w:sz="0" w:space="0" w:color="auto"/>
      </w:divBdr>
    </w:div>
    <w:div w:id="1001273243">
      <w:bodyDiv w:val="1"/>
      <w:marLeft w:val="0"/>
      <w:marRight w:val="0"/>
      <w:marTop w:val="0"/>
      <w:marBottom w:val="0"/>
      <w:divBdr>
        <w:top w:val="none" w:sz="0" w:space="0" w:color="auto"/>
        <w:left w:val="none" w:sz="0" w:space="0" w:color="auto"/>
        <w:bottom w:val="none" w:sz="0" w:space="0" w:color="auto"/>
        <w:right w:val="none" w:sz="0" w:space="0" w:color="auto"/>
      </w:divBdr>
    </w:div>
    <w:div w:id="1003511458">
      <w:bodyDiv w:val="1"/>
      <w:marLeft w:val="0"/>
      <w:marRight w:val="0"/>
      <w:marTop w:val="0"/>
      <w:marBottom w:val="0"/>
      <w:divBdr>
        <w:top w:val="none" w:sz="0" w:space="0" w:color="auto"/>
        <w:left w:val="none" w:sz="0" w:space="0" w:color="auto"/>
        <w:bottom w:val="none" w:sz="0" w:space="0" w:color="auto"/>
        <w:right w:val="none" w:sz="0" w:space="0" w:color="auto"/>
      </w:divBdr>
    </w:div>
    <w:div w:id="1059860450">
      <w:bodyDiv w:val="1"/>
      <w:marLeft w:val="0"/>
      <w:marRight w:val="0"/>
      <w:marTop w:val="0"/>
      <w:marBottom w:val="0"/>
      <w:divBdr>
        <w:top w:val="none" w:sz="0" w:space="0" w:color="auto"/>
        <w:left w:val="none" w:sz="0" w:space="0" w:color="auto"/>
        <w:bottom w:val="none" w:sz="0" w:space="0" w:color="auto"/>
        <w:right w:val="none" w:sz="0" w:space="0" w:color="auto"/>
      </w:divBdr>
      <w:divsChild>
        <w:div w:id="240724785">
          <w:marLeft w:val="0"/>
          <w:marRight w:val="0"/>
          <w:marTop w:val="0"/>
          <w:marBottom w:val="0"/>
          <w:divBdr>
            <w:top w:val="none" w:sz="0" w:space="0" w:color="auto"/>
            <w:left w:val="none" w:sz="0" w:space="0" w:color="auto"/>
            <w:bottom w:val="none" w:sz="0" w:space="0" w:color="auto"/>
            <w:right w:val="none" w:sz="0" w:space="0" w:color="auto"/>
          </w:divBdr>
        </w:div>
      </w:divsChild>
    </w:div>
    <w:div w:id="1242452306">
      <w:bodyDiv w:val="1"/>
      <w:marLeft w:val="0"/>
      <w:marRight w:val="0"/>
      <w:marTop w:val="0"/>
      <w:marBottom w:val="0"/>
      <w:divBdr>
        <w:top w:val="none" w:sz="0" w:space="0" w:color="auto"/>
        <w:left w:val="none" w:sz="0" w:space="0" w:color="auto"/>
        <w:bottom w:val="none" w:sz="0" w:space="0" w:color="auto"/>
        <w:right w:val="none" w:sz="0" w:space="0" w:color="auto"/>
      </w:divBdr>
    </w:div>
    <w:div w:id="1602371329">
      <w:bodyDiv w:val="1"/>
      <w:marLeft w:val="0"/>
      <w:marRight w:val="0"/>
      <w:marTop w:val="0"/>
      <w:marBottom w:val="0"/>
      <w:divBdr>
        <w:top w:val="none" w:sz="0" w:space="0" w:color="auto"/>
        <w:left w:val="none" w:sz="0" w:space="0" w:color="auto"/>
        <w:bottom w:val="none" w:sz="0" w:space="0" w:color="auto"/>
        <w:right w:val="none" w:sz="0" w:space="0" w:color="auto"/>
      </w:divBdr>
    </w:div>
    <w:div w:id="1603415132">
      <w:bodyDiv w:val="1"/>
      <w:marLeft w:val="0"/>
      <w:marRight w:val="0"/>
      <w:marTop w:val="0"/>
      <w:marBottom w:val="0"/>
      <w:divBdr>
        <w:top w:val="none" w:sz="0" w:space="0" w:color="auto"/>
        <w:left w:val="none" w:sz="0" w:space="0" w:color="auto"/>
        <w:bottom w:val="none" w:sz="0" w:space="0" w:color="auto"/>
        <w:right w:val="none" w:sz="0" w:space="0" w:color="auto"/>
      </w:divBdr>
    </w:div>
    <w:div w:id="188189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26" /><Relationship Type="http://schemas.openxmlformats.org/officeDocument/2006/relationships/hyperlink" Target="https://transport.tallinn.ee/#plan//en" TargetMode="External" Id="rId21" /><Relationship Type="http://schemas.openxmlformats.org/officeDocument/2006/relationships/hyperlink" Target="https://en.wikipedia.org/wiki/Exploding_Kittens" TargetMode="External" Id="rId42" /><Relationship Type="http://schemas.openxmlformats.org/officeDocument/2006/relationships/hyperlink" Target="https://www.speaklanguages.com/estonian/phrases/basic-phrases" TargetMode="External" Id="rId47" /><Relationship Type="http://schemas.openxmlformats.org/officeDocument/2006/relationships/hyperlink" Target="https://livettu-my.sharepoint.com/personal/maarja_tosso_taltech_ee/Documents/!SUMMERSCHOOLS/SSC%202025/Citadel/ulle.ainsoo@taltech.ee" TargetMode="External" Id="rId63" /><Relationship Type="http://schemas.microsoft.com/office/2011/relationships/people" Target="people.xml"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yperlink" Target="https://maps.app.goo.gl/91r9M28nBEF4sQ6B7" TargetMode="External" Id="rId16" /><Relationship Type="http://schemas.openxmlformats.org/officeDocument/2006/relationships/image" Target="media/image8.png" Id="rId29" /><Relationship Type="http://schemas.openxmlformats.org/officeDocument/2006/relationships/hyperlink" Target="https://www.clarifiedsecurity.com/" TargetMode="External" Id="rId11" /><Relationship Type="http://schemas.openxmlformats.org/officeDocument/2006/relationships/hyperlink" Target="https://ridemobility.eu/" TargetMode="External" Id="rId24" /><Relationship Type="http://schemas.openxmlformats.org/officeDocument/2006/relationships/hyperlink" Target="https://transport.tallinn.ee/" TargetMode="External" Id="rId32" /><Relationship Type="http://schemas.openxmlformats.org/officeDocument/2006/relationships/hyperlink" Target="https://www.visittallinn.ee/eng/visitor/see-do/neighbourhoods/old-town" TargetMode="External" Id="rId37" /><Relationship Type="http://schemas.openxmlformats.org/officeDocument/2006/relationships/hyperlink" Target="https://www.molkky.com/game/rules/" TargetMode="External" Id="rId40" /><Relationship Type="http://schemas.openxmlformats.org/officeDocument/2006/relationships/hyperlink" Target="https://maps.app.goo.gl/9ceof5pz6BTk4fVE9" TargetMode="External" Id="rId45" /><Relationship Type="http://schemas.openxmlformats.org/officeDocument/2006/relationships/hyperlink" Target="https://en.astri.ee/bjt/" TargetMode="External" Id="rId53" /><Relationship Type="http://schemas.openxmlformats.org/officeDocument/2006/relationships/hyperlink" Target="https://g.co/kgs/Pj76XY7" TargetMode="External" Id="rId58" /><Relationship Type="http://schemas.openxmlformats.org/officeDocument/2006/relationships/footer" Target="footer2.xml" Id="rId66" /><Relationship Type="http://schemas.openxmlformats.org/officeDocument/2006/relationships/webSettings" Target="webSettings.xml" Id="rId5" /><Relationship Type="http://schemas.openxmlformats.org/officeDocument/2006/relationships/hyperlink" Target="https://g.co/kgs/hAPFWSz" TargetMode="External" Id="rId61" /><Relationship Type="http://schemas.openxmlformats.org/officeDocument/2006/relationships/hyperlink" Target="https://www.tallinn.ee/en/pilet/public-transport-tickets-tallinn" TargetMode="External" Id="rId19" /><Relationship Type="http://schemas.openxmlformats.org/officeDocument/2006/relationships/hyperlink" Target="https://www.cr14.ee/" TargetMode="External" Id="rId14" /><Relationship Type="http://schemas.openxmlformats.org/officeDocument/2006/relationships/hyperlink" Target="https://bolt.eu/en-ee/" TargetMode="External" Id="rId22" /><Relationship Type="http://schemas.openxmlformats.org/officeDocument/2006/relationships/image" Target="media/image7.jpeg" Id="rId27" /><Relationship Type="http://schemas.openxmlformats.org/officeDocument/2006/relationships/hyperlink" Target="https://maps.app.goo.gl/Jpvu7W25vdeBXiEo6" TargetMode="External" Id="rId30" /><Relationship Type="http://schemas.openxmlformats.org/officeDocument/2006/relationships/image" Target="media/image10.png" Id="rId35" /><Relationship Type="http://schemas.openxmlformats.org/officeDocument/2006/relationships/hyperlink" Target="https://en.wikipedia.org/wiki/Uno_(card_game)" TargetMode="External" Id="rId43" /><Relationship Type="http://schemas.openxmlformats.org/officeDocument/2006/relationships/hyperlink" Target="https://www.roccaalmare.ee/" TargetMode="External" Id="rId48" /><Relationship Type="http://schemas.openxmlformats.org/officeDocument/2006/relationships/hyperlink" Target="https://g.co/kgs/bgQmiSA" TargetMode="External" Id="rId56" /><Relationship Type="http://schemas.openxmlformats.org/officeDocument/2006/relationships/footer" Target="footer1.xml" Id="rId64" /><Relationship Type="http://schemas.openxmlformats.org/officeDocument/2006/relationships/theme" Target="theme/theme1.xml" Id="rId69" /><Relationship Type="http://schemas.openxmlformats.org/officeDocument/2006/relationships/image" Target="media/image1.emf" Id="rId8" /><Relationship Type="http://schemas.openxmlformats.org/officeDocument/2006/relationships/hyperlink" Target="https://www.kaubamaja.ee/" TargetMode="External" Id="rId51" /><Relationship Type="http://schemas.openxmlformats.org/officeDocument/2006/relationships/styles" Target="styles.xml" Id="rId3" /><Relationship Type="http://schemas.openxmlformats.org/officeDocument/2006/relationships/hyperlink" Target="https://taltech.ee/en/estonian-maritime-academy/areas-of-advance/maritime-cyber-security" TargetMode="External" Id="rId12" /><Relationship Type="http://schemas.openxmlformats.org/officeDocument/2006/relationships/image" Target="media/image5.jpeg" Id="rId25" /><Relationship Type="http://schemas.openxmlformats.org/officeDocument/2006/relationships/hyperlink" Target="https://g.co/kgs/wUd3pn9" TargetMode="External" Id="rId33" /><Relationship Type="http://schemas.openxmlformats.org/officeDocument/2006/relationships/hyperlink" Target="https://en.wikipedia.org/wiki/KGB" TargetMode="External" Id="rId38" /><Relationship Type="http://schemas.openxmlformats.org/officeDocument/2006/relationships/hyperlink" Target="https://g.co/kgs/MKS8nqS" TargetMode="External" Id="rId46" /><Relationship Type="http://schemas.openxmlformats.org/officeDocument/2006/relationships/hyperlink" Target="https://g.co/kgs/wUd3pn9" TargetMode="External" Id="rId59" /><Relationship Type="http://schemas.openxmlformats.org/officeDocument/2006/relationships/fontTable" Target="fontTable.xml" Id="rId67" /><Relationship Type="http://schemas.openxmlformats.org/officeDocument/2006/relationships/hyperlink" Target="https://transport.tallinn.ee/" TargetMode="External" Id="rId20" /><Relationship Type="http://schemas.openxmlformats.org/officeDocument/2006/relationships/hyperlink" Target="https://en.wikipedia.org/wiki/Mafia_(party_game)" TargetMode="External" Id="rId41" /><Relationship Type="http://schemas.openxmlformats.org/officeDocument/2006/relationships/hyperlink" Target="https://www.taltech.ee/en/Estonia" TargetMode="External" Id="rId54" /><Relationship Type="http://schemas.openxmlformats.org/officeDocument/2006/relationships/hyperlink" Target="mailto:maarja.tosso@taltech.ee" TargetMode="Externa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hessnery.ee/gallery/" TargetMode="External" Id="rId15" /><Relationship Type="http://schemas.openxmlformats.org/officeDocument/2006/relationships/hyperlink" Target="https://tuul.xyz/en/" TargetMode="External" Id="rId23" /><Relationship Type="http://schemas.openxmlformats.org/officeDocument/2006/relationships/hyperlink" Target="https://forustakso.ee/en/" TargetMode="External" Id="rId28" /><Relationship Type="http://schemas.openxmlformats.org/officeDocument/2006/relationships/hyperlink" Target="https://g.co/kgs/hAPFWSz" TargetMode="External" Id="rId36" /><Relationship Type="http://schemas.openxmlformats.org/officeDocument/2006/relationships/hyperlink" Target="https://www.kristiinekeskus.ee/" TargetMode="External" Id="rId49" /><Relationship Type="http://schemas.openxmlformats.org/officeDocument/2006/relationships/hyperlink" Target="mailto:info@hessnery.ee" TargetMode="External" Id="rId57" /><Relationship Type="http://schemas.openxmlformats.org/officeDocument/2006/relationships/image" Target="media/image3.emf" Id="rId10" /><Relationship Type="http://schemas.openxmlformats.org/officeDocument/2006/relationships/hyperlink" Target="https://transport.tallinn.ee/" TargetMode="External" Id="rId31" /><Relationship Type="http://schemas.openxmlformats.org/officeDocument/2006/relationships/hyperlink" Target="https://maps.app.goo.gl/aXRwwHnJ4TZmnM1GA" TargetMode="External" Id="rId44" /><Relationship Type="http://schemas.openxmlformats.org/officeDocument/2006/relationships/hyperlink" Target="https://virukeskus.com/" TargetMode="External" Id="rId52" /><Relationship Type="http://schemas.openxmlformats.org/officeDocument/2006/relationships/hyperlink" Target="https://g.co/kgs/hAPFWSz" TargetMode="External" Id="rId60" /><Relationship Type="http://schemas.openxmlformats.org/officeDocument/2006/relationships/header" Target="header1.xml" Id="rId65" /><Relationship Type="http://schemas.openxmlformats.org/officeDocument/2006/relationships/settings" Target="settings.xml" Id="rId4" /><Relationship Type="http://schemas.openxmlformats.org/officeDocument/2006/relationships/image" Target="media/image2.emf" Id="rId9" /><Relationship Type="http://schemas.openxmlformats.org/officeDocument/2006/relationships/hyperlink" Target="https://ccdcoe.org/" TargetMode="External" Id="rId13" /><Relationship Type="http://schemas.openxmlformats.org/officeDocument/2006/relationships/image" Target="media/image4.jpeg" Id="rId18" /><Relationship Type="http://schemas.openxmlformats.org/officeDocument/2006/relationships/hyperlink" Target="https://www.imdb.com/title/tt13332268/" TargetMode="External" Id="rId39" /><Relationship Type="http://schemas.openxmlformats.org/officeDocument/2006/relationships/image" Target="media/image9.png" Id="rId34" /><Relationship Type="http://schemas.openxmlformats.org/officeDocument/2006/relationships/hyperlink" Target="https://www.ulemiste.ee/" TargetMode="External" Id="rId50" /><Relationship Type="http://schemas.openxmlformats.org/officeDocument/2006/relationships/image" Target="media/image11.png" Id="rId55" /><Relationship Type="http://schemas.openxmlformats.org/officeDocument/2006/relationships/image" Target="/media/image7.png" Id="R322be7ae238648c3" /><Relationship Type="http://schemas.openxmlformats.org/officeDocument/2006/relationships/image" Target="/media/image8.png" Id="Rf71b7ff0099644bc" /></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2916A-DE10-4780-836E-109288BED42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Tallinn University of Technology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Maarja Tosso</dc:creator>
  <keywords/>
  <dc:description/>
  <lastModifiedBy>Ülle Ainsoo</lastModifiedBy>
  <revision>23</revision>
  <lastPrinted>2025-04-07T10:16:00.0000000Z</lastPrinted>
  <dcterms:created xsi:type="dcterms:W3CDTF">2025-04-02T09:50:00.0000000Z</dcterms:created>
  <dcterms:modified xsi:type="dcterms:W3CDTF">2025-05-14T06:56:01.5750881Z</dcterms:modified>
</coreProperties>
</file>